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1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4605B" w:rsidRPr="006010E8" w14:paraId="17BB3D3A" w14:textId="77777777" w:rsidTr="009C1357">
        <w:trPr>
          <w:trHeight w:val="1304"/>
        </w:trPr>
        <w:tc>
          <w:tcPr>
            <w:tcW w:w="8306" w:type="dxa"/>
          </w:tcPr>
          <w:p w14:paraId="3A34D424" w14:textId="77777777" w:rsidR="0044605B" w:rsidRPr="006010E8" w:rsidRDefault="0044605B" w:rsidP="0044605B">
            <w:pPr>
              <w:spacing w:before="156" w:after="156"/>
              <w:ind w:left="0" w:firstLineChars="0" w:firstLine="0"/>
              <w:rPr>
                <w:rFonts w:ascii="黑体" w:eastAsia="黑体" w:hAnsi="黑体" w:cs="Times New Roman"/>
                <w:sz w:val="48"/>
                <w:szCs w:val="48"/>
              </w:rPr>
            </w:pPr>
            <w:r w:rsidRPr="006010E8">
              <w:rPr>
                <w:b/>
                <w:noProof/>
                <w:sz w:val="52"/>
              </w:rPr>
              <w:drawing>
                <wp:inline distT="0" distB="0" distL="0" distR="0" wp14:anchorId="627B88FC" wp14:editId="38431FD6">
                  <wp:extent cx="2138400" cy="7092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12" b="22680"/>
                          <a:stretch/>
                        </pic:blipFill>
                        <pic:spPr bwMode="auto">
                          <a:xfrm>
                            <a:off x="0" y="0"/>
                            <a:ext cx="21384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05B" w:rsidRPr="006010E8" w14:paraId="7FB126B1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05288CE0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3B428D83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4A2652C8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21697575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033B9FAE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58650096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65CBD987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2CB15E31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35D44D97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1A701704" w14:textId="77777777" w:rsidTr="009C1357">
        <w:trPr>
          <w:trHeight w:hRule="exact" w:val="567"/>
        </w:trPr>
        <w:tc>
          <w:tcPr>
            <w:tcW w:w="8306" w:type="dxa"/>
            <w:vAlign w:val="center"/>
          </w:tcPr>
          <w:p w14:paraId="2B774A74" w14:textId="77777777" w:rsidR="0044605B" w:rsidRPr="006010E8" w:rsidRDefault="0044605B" w:rsidP="0044605B">
            <w:pPr>
              <w:spacing w:before="156" w:after="156"/>
              <w:ind w:firstLine="96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13AEEE1F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592FA3E2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2E5E884D" w14:textId="77777777" w:rsidTr="009C1357">
        <w:trPr>
          <w:trHeight w:hRule="exact" w:val="737"/>
        </w:trPr>
        <w:tc>
          <w:tcPr>
            <w:tcW w:w="8306" w:type="dxa"/>
            <w:vAlign w:val="bottom"/>
          </w:tcPr>
          <w:p w14:paraId="38F1C6A5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39FF1765" w14:textId="77777777" w:rsidTr="009C1357">
        <w:trPr>
          <w:trHeight w:hRule="exact" w:val="1499"/>
        </w:trPr>
        <w:tc>
          <w:tcPr>
            <w:tcW w:w="8306" w:type="dxa"/>
            <w:vAlign w:val="bottom"/>
          </w:tcPr>
          <w:p w14:paraId="7B9FBC13" w14:textId="77777777" w:rsidR="0044605B" w:rsidRPr="003207D2" w:rsidRDefault="0044605B" w:rsidP="0044605B">
            <w:pPr>
              <w:spacing w:before="156" w:after="156"/>
              <w:ind w:left="0" w:firstLineChars="0" w:firstLine="0"/>
              <w:rPr>
                <w:rFonts w:eastAsia="黑体"/>
                <w:sz w:val="48"/>
                <w:szCs w:val="48"/>
              </w:rPr>
            </w:pPr>
            <w:r w:rsidRPr="00073555">
              <w:rPr>
                <w:rFonts w:ascii="Book Antiqua" w:eastAsia="黑体" w:hAnsi="Book Antiqua"/>
                <w:sz w:val="48"/>
                <w:szCs w:val="48"/>
              </w:rPr>
              <w:fldChar w:fldCharType="begin"/>
            </w:r>
            <w:r w:rsidRPr="00073555">
              <w:rPr>
                <w:rFonts w:ascii="Book Antiqua" w:eastAsia="黑体" w:hAnsi="Book Antiqua"/>
                <w:sz w:val="48"/>
                <w:szCs w:val="48"/>
              </w:rPr>
              <w:instrText xml:space="preserve"> TITLE   \* MERGEFORMAT </w:instrText>
            </w:r>
            <w:r w:rsidRPr="00073555">
              <w:rPr>
                <w:rFonts w:ascii="Book Antiqua" w:eastAsia="黑体" w:hAnsi="Book Antiqua"/>
                <w:sz w:val="48"/>
                <w:szCs w:val="48"/>
              </w:rPr>
              <w:fldChar w:fldCharType="separate"/>
            </w:r>
            <w:proofErr w:type="spellStart"/>
            <w:r w:rsidR="00937530">
              <w:rPr>
                <w:rFonts w:ascii="Book Antiqua" w:eastAsia="黑体" w:hAnsi="Book Antiqua"/>
                <w:sz w:val="48"/>
                <w:szCs w:val="48"/>
              </w:rPr>
              <w:t>MiniStar</w:t>
            </w:r>
            <w:proofErr w:type="spellEnd"/>
            <w:r w:rsidR="00937530">
              <w:rPr>
                <w:rFonts w:ascii="Book Antiqua" w:eastAsia="黑体" w:hAnsi="Book Antiqua"/>
                <w:sz w:val="48"/>
                <w:szCs w:val="48"/>
              </w:rPr>
              <w:t xml:space="preserve"> </w:t>
            </w:r>
            <w:proofErr w:type="spellStart"/>
            <w:r w:rsidR="00937530">
              <w:rPr>
                <w:rFonts w:ascii="Book Antiqua" w:eastAsia="黑体" w:hAnsi="Book Antiqua"/>
                <w:sz w:val="48"/>
                <w:szCs w:val="48"/>
              </w:rPr>
              <w:t>nano</w:t>
            </w:r>
            <w:proofErr w:type="spellEnd"/>
            <w:r w:rsidR="00937530">
              <w:rPr>
                <w:rFonts w:ascii="Book Antiqua" w:eastAsia="黑体" w:hAnsi="Book Antiqua"/>
                <w:sz w:val="48"/>
                <w:szCs w:val="48"/>
              </w:rPr>
              <w:t xml:space="preserve"> Experiment Kit</w:t>
            </w:r>
            <w:r w:rsidRPr="00073555">
              <w:rPr>
                <w:rFonts w:ascii="Book Antiqua" w:eastAsia="黑体" w:hAnsi="Book Antiqua"/>
                <w:sz w:val="48"/>
                <w:szCs w:val="48"/>
              </w:rPr>
              <w:fldChar w:fldCharType="end"/>
            </w:r>
          </w:p>
        </w:tc>
      </w:tr>
      <w:tr w:rsidR="0044605B" w:rsidRPr="006010E8" w14:paraId="4AD9B805" w14:textId="77777777" w:rsidTr="009C1357">
        <w:trPr>
          <w:trHeight w:hRule="exact" w:val="964"/>
        </w:trPr>
        <w:tc>
          <w:tcPr>
            <w:tcW w:w="8306" w:type="dxa"/>
          </w:tcPr>
          <w:p w14:paraId="47382F12" w14:textId="77777777" w:rsidR="00A70E4D" w:rsidRPr="00073555" w:rsidRDefault="00A70E4D" w:rsidP="00A70E4D">
            <w:pPr>
              <w:spacing w:before="156" w:after="156"/>
              <w:ind w:left="0" w:firstLineChars="0" w:firstLine="0"/>
              <w:rPr>
                <w:rFonts w:cs="Times New Roman"/>
                <w:sz w:val="52"/>
                <w:szCs w:val="52"/>
              </w:rPr>
            </w:pPr>
            <w:r w:rsidRPr="00073555">
              <w:rPr>
                <w:rFonts w:ascii="Book Antiqua" w:eastAsia="黑体" w:hAnsi="Book Antiqua" w:cs="Times New Roman"/>
                <w:b/>
                <w:sz w:val="52"/>
                <w:szCs w:val="52"/>
              </w:rPr>
              <w:fldChar w:fldCharType="begin"/>
            </w:r>
            <w:r w:rsidRPr="00073555">
              <w:rPr>
                <w:rFonts w:ascii="Book Antiqua" w:eastAsia="黑体" w:hAnsi="Book Antiqua" w:cs="Times New Roman"/>
                <w:b/>
                <w:sz w:val="52"/>
                <w:szCs w:val="52"/>
              </w:rPr>
              <w:instrText xml:space="preserve"> SUBJECT   \* MERGEFORMAT </w:instrText>
            </w:r>
            <w:r w:rsidRPr="00073555">
              <w:rPr>
                <w:rFonts w:ascii="Book Antiqua" w:eastAsia="黑体" w:hAnsi="Book Antiqua" w:cs="Times New Roman"/>
                <w:b/>
                <w:sz w:val="52"/>
                <w:szCs w:val="52"/>
              </w:rPr>
              <w:fldChar w:fldCharType="separate"/>
            </w:r>
            <w:r w:rsidR="00937530">
              <w:rPr>
                <w:rFonts w:ascii="Book Antiqua" w:eastAsia="黑体" w:hAnsi="Book Antiqua" w:cs="Times New Roman" w:hint="eastAsia"/>
                <w:b/>
                <w:sz w:val="52"/>
                <w:szCs w:val="52"/>
              </w:rPr>
              <w:t>用户手册</w:t>
            </w:r>
            <w:r w:rsidRPr="00073555">
              <w:rPr>
                <w:rFonts w:ascii="Book Antiqua" w:eastAsia="黑体" w:hAnsi="Book Antiqua" w:cs="Times New Roman"/>
                <w:b/>
                <w:sz w:val="52"/>
                <w:szCs w:val="52"/>
              </w:rPr>
              <w:fldChar w:fldCharType="end"/>
            </w:r>
          </w:p>
          <w:p w14:paraId="0A314627" w14:textId="77777777" w:rsidR="0044605B" w:rsidRPr="00073555" w:rsidRDefault="0044605B" w:rsidP="0044605B">
            <w:pPr>
              <w:spacing w:before="156" w:after="156"/>
              <w:ind w:firstLine="1040"/>
              <w:rPr>
                <w:rFonts w:cs="Times New Roman"/>
                <w:sz w:val="52"/>
                <w:szCs w:val="52"/>
              </w:rPr>
            </w:pPr>
          </w:p>
          <w:p w14:paraId="1F5CEC16" w14:textId="77777777" w:rsidR="0044605B" w:rsidRPr="006010E8" w:rsidRDefault="0044605B" w:rsidP="0044605B">
            <w:pPr>
              <w:spacing w:before="156" w:after="156"/>
              <w:ind w:firstLine="96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40114F1F" w14:textId="77777777" w:rsidTr="009C1357">
        <w:trPr>
          <w:trHeight w:hRule="exact" w:val="851"/>
        </w:trPr>
        <w:tc>
          <w:tcPr>
            <w:tcW w:w="8306" w:type="dxa"/>
            <w:vAlign w:val="bottom"/>
          </w:tcPr>
          <w:p w14:paraId="1D758238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109CF0B2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73153B9D" w14:textId="77777777" w:rsidR="0044605B" w:rsidRPr="006010E8" w:rsidRDefault="0044605B" w:rsidP="00304469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141BEDAE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6FCA9D79" w14:textId="77777777" w:rsidR="0044605B" w:rsidRPr="006010E8" w:rsidRDefault="0044605B" w:rsidP="0044605B">
            <w:pPr>
              <w:spacing w:before="156" w:after="156"/>
              <w:ind w:left="0" w:firstLineChars="0" w:firstLine="0"/>
              <w:rPr>
                <w:rFonts w:ascii="Book Antiqua" w:hAnsi="Book Antiqua"/>
                <w:b/>
                <w:szCs w:val="24"/>
              </w:rPr>
            </w:pPr>
            <w:r w:rsidRPr="006010E8">
              <w:rPr>
                <w:rFonts w:ascii="Book Antiqua" w:hAnsi="Book Antiqua"/>
                <w:b/>
                <w:szCs w:val="24"/>
              </w:rPr>
              <w:fldChar w:fldCharType="begin"/>
            </w:r>
            <w:r w:rsidRPr="006010E8">
              <w:rPr>
                <w:rFonts w:ascii="Book Antiqua" w:hAnsi="Book Antiqua"/>
                <w:b/>
                <w:szCs w:val="24"/>
              </w:rPr>
              <w:instrText xml:space="preserve"> </w:instrText>
            </w:r>
            <w:r w:rsidRPr="006010E8">
              <w:rPr>
                <w:rFonts w:ascii="Book Antiqua" w:hAnsi="Book Antiqua" w:hint="eastAsia"/>
                <w:b/>
                <w:szCs w:val="24"/>
              </w:rPr>
              <w:instrText>KEYWORDS   \* MERGEFORMAT</w:instrText>
            </w:r>
            <w:r w:rsidRPr="006010E8">
              <w:rPr>
                <w:rFonts w:ascii="Book Antiqua" w:hAnsi="Book Antiqua"/>
                <w:b/>
                <w:szCs w:val="24"/>
              </w:rPr>
              <w:instrText xml:space="preserve"> </w:instrText>
            </w:r>
            <w:r w:rsidRPr="006010E8">
              <w:rPr>
                <w:rFonts w:ascii="Book Antiqua" w:hAnsi="Book Antiqua"/>
                <w:b/>
                <w:szCs w:val="24"/>
              </w:rPr>
              <w:fldChar w:fldCharType="separate"/>
            </w:r>
            <w:r w:rsidR="00937530">
              <w:rPr>
                <w:rFonts w:ascii="Book Antiqua" w:hAnsi="Book Antiqua"/>
                <w:b/>
                <w:szCs w:val="24"/>
              </w:rPr>
              <w:t>DBUG409-1.0</w:t>
            </w:r>
            <w:r w:rsidRPr="006010E8">
              <w:rPr>
                <w:rFonts w:ascii="Book Antiqua" w:hAnsi="Book Antiqua"/>
                <w:b/>
                <w:szCs w:val="24"/>
              </w:rPr>
              <w:fldChar w:fldCharType="end"/>
            </w:r>
            <w:r w:rsidRPr="006010E8">
              <w:rPr>
                <w:rFonts w:ascii="Book Antiqua" w:hAnsi="Book Antiqua" w:hint="eastAsia"/>
                <w:b/>
                <w:szCs w:val="24"/>
              </w:rPr>
              <w:t xml:space="preserve">, </w:t>
            </w:r>
            <w:r w:rsidRPr="006010E8">
              <w:rPr>
                <w:rFonts w:ascii="Book Antiqua" w:hAnsi="Book Antiqua"/>
                <w:b/>
                <w:szCs w:val="24"/>
              </w:rPr>
              <w:t>20</w:t>
            </w:r>
            <w:r>
              <w:rPr>
                <w:rFonts w:ascii="Book Antiqua" w:hAnsi="Book Antiqua" w:hint="eastAsia"/>
                <w:b/>
                <w:szCs w:val="24"/>
              </w:rPr>
              <w:t>2</w:t>
            </w:r>
            <w:r>
              <w:rPr>
                <w:rFonts w:ascii="Book Antiqua" w:hAnsi="Book Antiqua"/>
                <w:b/>
                <w:szCs w:val="24"/>
              </w:rPr>
              <w:t>2</w:t>
            </w:r>
            <w:r w:rsidRPr="006010E8">
              <w:rPr>
                <w:rFonts w:ascii="Book Antiqua" w:hAnsi="Book Antiqua"/>
                <w:b/>
                <w:szCs w:val="24"/>
              </w:rPr>
              <w:t>-</w:t>
            </w:r>
            <w:r>
              <w:rPr>
                <w:rFonts w:ascii="Book Antiqua" w:hAnsi="Book Antiqua" w:hint="eastAsia"/>
                <w:b/>
                <w:szCs w:val="24"/>
              </w:rPr>
              <w:t>0</w:t>
            </w:r>
            <w:r>
              <w:rPr>
                <w:rFonts w:ascii="Book Antiqua" w:hAnsi="Book Antiqua"/>
                <w:b/>
                <w:szCs w:val="24"/>
              </w:rPr>
              <w:t>4</w:t>
            </w:r>
            <w:r w:rsidRPr="006010E8">
              <w:rPr>
                <w:rFonts w:ascii="Book Antiqua" w:hAnsi="Book Antiqua"/>
                <w:b/>
                <w:szCs w:val="24"/>
              </w:rPr>
              <w:t>-</w:t>
            </w:r>
            <w:r>
              <w:rPr>
                <w:rFonts w:ascii="Book Antiqua" w:hAnsi="Book Antiqua"/>
                <w:b/>
                <w:szCs w:val="24"/>
              </w:rPr>
              <w:t>18</w:t>
            </w:r>
          </w:p>
          <w:p w14:paraId="4B082FBB" w14:textId="77777777" w:rsidR="0044605B" w:rsidRPr="006010E8" w:rsidRDefault="0044605B" w:rsidP="0044605B">
            <w:pPr>
              <w:spacing w:before="156" w:after="156"/>
              <w:ind w:firstLine="96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44605B" w:rsidRPr="006010E8" w14:paraId="770837C4" w14:textId="77777777" w:rsidTr="009C1357">
        <w:trPr>
          <w:trHeight w:hRule="exact" w:val="851"/>
        </w:trPr>
        <w:tc>
          <w:tcPr>
            <w:tcW w:w="8306" w:type="dxa"/>
            <w:vAlign w:val="center"/>
          </w:tcPr>
          <w:p w14:paraId="0E79F066" w14:textId="77777777" w:rsidR="0044605B" w:rsidRPr="006010E8" w:rsidRDefault="0044605B" w:rsidP="0044605B">
            <w:pPr>
              <w:spacing w:before="156" w:after="156"/>
              <w:ind w:firstLine="96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</w:tbl>
    <w:p w14:paraId="11505BAF" w14:textId="3219109B" w:rsidR="0044605B" w:rsidRPr="006010E8" w:rsidRDefault="0044605B" w:rsidP="0044605B">
      <w:pPr>
        <w:pageBreakBefore/>
        <w:adjustRightInd w:val="0"/>
        <w:snapToGrid w:val="0"/>
        <w:spacing w:line="240" w:lineRule="atLeast"/>
        <w:ind w:left="0" w:firstLineChars="0" w:firstLine="0"/>
        <w:rPr>
          <w:rFonts w:eastAsia="黑体"/>
          <w:b/>
          <w:szCs w:val="24"/>
        </w:rPr>
      </w:pPr>
      <w:r w:rsidRPr="006010E8">
        <w:rPr>
          <w:rFonts w:eastAsia="黑体" w:hint="eastAsia"/>
          <w:b/>
          <w:szCs w:val="24"/>
        </w:rPr>
        <w:lastRenderedPageBreak/>
        <w:t>版权所有</w:t>
      </w:r>
      <w:r>
        <w:rPr>
          <w:rFonts w:eastAsia="黑体" w:hint="eastAsia"/>
          <w:b/>
          <w:szCs w:val="24"/>
        </w:rPr>
        <w:t xml:space="preserve"> </w:t>
      </w:r>
      <w:r w:rsidRPr="00DB52B1">
        <w:rPr>
          <w:rFonts w:ascii="Book Antiqua" w:eastAsia="黑体" w:hAnsi="Book Antiqua"/>
          <w:b/>
          <w:szCs w:val="24"/>
        </w:rPr>
        <w:t>©</w:t>
      </w:r>
      <w:r>
        <w:rPr>
          <w:rFonts w:ascii="Book Antiqua" w:eastAsia="黑体" w:hAnsi="Book Antiqua"/>
          <w:b/>
          <w:szCs w:val="24"/>
        </w:rPr>
        <w:t xml:space="preserve"> 202</w:t>
      </w:r>
      <w:r>
        <w:rPr>
          <w:rFonts w:ascii="Book Antiqua" w:eastAsia="黑体" w:hAnsi="Book Antiqua" w:hint="eastAsia"/>
          <w:b/>
          <w:szCs w:val="24"/>
        </w:rPr>
        <w:t>2</w:t>
      </w:r>
      <w:r w:rsidRPr="006010E8">
        <w:rPr>
          <w:rFonts w:eastAsia="黑体" w:hint="eastAsia"/>
          <w:b/>
          <w:szCs w:val="24"/>
        </w:rPr>
        <w:t>广东高云半导体科技股份有限公司</w:t>
      </w:r>
    </w:p>
    <w:p w14:paraId="52D9F741" w14:textId="76616286" w:rsidR="0044605B" w:rsidRPr="00CB24B7" w:rsidRDefault="00A70E4D" w:rsidP="0044605B">
      <w:pPr>
        <w:adjustRightInd w:val="0"/>
        <w:ind w:left="0" w:firstLineChars="0" w:firstLine="0"/>
        <w:rPr>
          <w:color w:val="000000"/>
          <w:szCs w:val="24"/>
          <w:lang w:val="en-GB"/>
        </w:rPr>
      </w:pPr>
      <w:r w:rsidRPr="004D3A41">
        <w:rPr>
          <w:rFonts w:ascii="宋体" w:hAnsi="宋体" w:hint="eastAsia"/>
          <w:noProof/>
        </w:rPr>
        <w:drawing>
          <wp:inline distT="0" distB="0" distL="0" distR="0" wp14:anchorId="740DD9E0" wp14:editId="526C4AA1">
            <wp:extent cx="805577" cy="267419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WIN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5862"/>
                    <a:stretch/>
                  </pic:blipFill>
                  <pic:spPr bwMode="auto">
                    <a:xfrm>
                      <a:off x="0" y="0"/>
                      <a:ext cx="824286" cy="27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05B" w:rsidRPr="00CB24B7">
        <w:rPr>
          <w:color w:val="000000"/>
          <w:szCs w:val="24"/>
          <w:lang w:val="en-GB"/>
        </w:rPr>
        <w:t>，</w:t>
      </w:r>
      <w:proofErr w:type="spellStart"/>
      <w:r w:rsidR="0044605B" w:rsidRPr="00CB24B7">
        <w:rPr>
          <w:color w:val="000000"/>
          <w:szCs w:val="24"/>
          <w:lang w:val="en-GB"/>
        </w:rPr>
        <w:t>Gowin</w:t>
      </w:r>
      <w:proofErr w:type="spellEnd"/>
      <w:r w:rsidR="00863AC9">
        <w:rPr>
          <w:rFonts w:hint="eastAsia"/>
          <w:color w:val="000000"/>
          <w:szCs w:val="24"/>
          <w:lang w:val="en-GB"/>
        </w:rPr>
        <w:t>以及</w:t>
      </w:r>
      <w:r w:rsidR="0044605B" w:rsidRPr="00CB24B7">
        <w:rPr>
          <w:color w:val="000000"/>
          <w:szCs w:val="24"/>
          <w:lang w:val="en-GB"/>
        </w:rPr>
        <w:t>高云均为广东高云半导体科技股份有限公司注册商标</w:t>
      </w:r>
      <w:r w:rsidR="0044605B" w:rsidRPr="00CB24B7">
        <w:rPr>
          <w:color w:val="000000"/>
          <w:szCs w:val="24"/>
          <w:lang w:val="en-GB"/>
        </w:rPr>
        <w:t xml:space="preserve">, </w:t>
      </w:r>
      <w:r w:rsidR="0044605B" w:rsidRPr="00CB24B7">
        <w:rPr>
          <w:color w:val="000000"/>
          <w:szCs w:val="24"/>
          <w:lang w:val="en-GB"/>
        </w:rPr>
        <w:t>本手册中提到的其他任何商标，其所有权利属其拥有者所有。未经本公司书面许可，任何单位和个人都不得擅自摘抄、复制、翻译本文档内容的部分或全部，并不得以任何形式传播。</w:t>
      </w:r>
    </w:p>
    <w:p w14:paraId="0EEF58AD" w14:textId="77777777" w:rsidR="0044605B" w:rsidRPr="006010E8" w:rsidRDefault="0044605B" w:rsidP="0044605B">
      <w:pPr>
        <w:tabs>
          <w:tab w:val="left" w:pos="740"/>
        </w:tabs>
        <w:adjustRightInd w:val="0"/>
        <w:spacing w:line="240" w:lineRule="atLeast"/>
        <w:ind w:left="0" w:firstLineChars="0" w:firstLine="0"/>
        <w:outlineLvl w:val="3"/>
        <w:rPr>
          <w:rFonts w:ascii="Book Antiqua" w:eastAsia="黑体" w:hAnsi="Book Antiqua"/>
          <w:b/>
          <w:color w:val="000000"/>
          <w:szCs w:val="24"/>
        </w:rPr>
      </w:pPr>
      <w:r w:rsidRPr="006010E8">
        <w:rPr>
          <w:rFonts w:ascii="Book Antiqua" w:eastAsia="黑体" w:hAnsi="Book Antiqua" w:hint="eastAsia"/>
          <w:b/>
          <w:color w:val="000000"/>
          <w:szCs w:val="24"/>
        </w:rPr>
        <w:t>免责声明</w:t>
      </w:r>
    </w:p>
    <w:p w14:paraId="0F299315" w14:textId="77777777" w:rsidR="0044605B" w:rsidRPr="0023691B" w:rsidRDefault="0044605B" w:rsidP="0044605B">
      <w:pPr>
        <w:ind w:left="0" w:firstLineChars="0" w:firstLine="0"/>
        <w:jc w:val="both"/>
        <w:rPr>
          <w:rFonts w:ascii="微软雅黑" w:eastAsia="微软雅黑" w:hAnsi="微软雅黑" w:cs="Times New Roman"/>
          <w:b/>
          <w:sz w:val="32"/>
          <w:szCs w:val="32"/>
        </w:rPr>
      </w:pPr>
      <w:r w:rsidRPr="006010E8">
        <w:rPr>
          <w:rFonts w:ascii="宋体" w:hAnsi="宋体" w:hint="eastAsia"/>
        </w:rPr>
        <w:t>本文档并未授予任何知识产权的许可，并未以明示或暗示，或以禁止发言或其它方式授予任何知识产权许可。除高云半导体在其产品的销售条款和条件中声明的责任之外，高云半导体概不承担任何法律或非法律责任。高云半导体对高云半导体产品的销售和／或使用不作任何明示或暗示的担保，包括对产品的特定用途适用性、适销性或对任何专利权、版权或其它知识产权的侵权责任等，均不作担保。高云半导体对文档中包含的文字、图片及其它内容的准确性和完整性不承担任何法律或非法律责任，高云半导体保留修改文档中任何内容的权利，恕不另行通知。高云半导体不承诺对这些文档进行适时的更新。</w:t>
      </w:r>
    </w:p>
    <w:p w14:paraId="48FC42E0" w14:textId="77777777" w:rsidR="0044605B" w:rsidRPr="00215CE2" w:rsidRDefault="0044605B" w:rsidP="0044605B">
      <w:pPr>
        <w:widowControl/>
        <w:adjustRightInd w:val="0"/>
        <w:snapToGrid w:val="0"/>
        <w:ind w:firstLine="480"/>
        <w:rPr>
          <w:rFonts w:ascii="微软雅黑" w:eastAsia="微软雅黑" w:hAnsi="微软雅黑"/>
        </w:rPr>
      </w:pPr>
      <w:r w:rsidRPr="00215CE2">
        <w:rPr>
          <w:rFonts w:ascii="微软雅黑" w:eastAsia="微软雅黑" w:hAnsi="微软雅黑"/>
        </w:rPr>
        <w:t xml:space="preserve"> </w:t>
      </w:r>
    </w:p>
    <w:p w14:paraId="109E78B3" w14:textId="77777777" w:rsidR="0044605B" w:rsidRDefault="0044605B" w:rsidP="0044605B">
      <w:pPr>
        <w:adjustRightInd w:val="0"/>
        <w:snapToGrid w:val="0"/>
        <w:ind w:firstLine="480"/>
        <w:rPr>
          <w:rFonts w:ascii="微软雅黑" w:eastAsia="微软雅黑" w:hAnsi="微软雅黑"/>
        </w:rPr>
        <w:sectPr w:rsidR="0044605B" w:rsidSect="00D70964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 w:code="9"/>
          <w:pgMar w:top="1440" w:right="1134" w:bottom="1440" w:left="1134" w:header="567" w:footer="567" w:gutter="0"/>
          <w:pgNumType w:start="1"/>
          <w:cols w:space="425"/>
          <w:docGrid w:type="lines" w:linePitch="312"/>
        </w:sectPr>
      </w:pPr>
    </w:p>
    <w:p w14:paraId="2A891F07" w14:textId="77777777" w:rsidR="0044605B" w:rsidRPr="006010E8" w:rsidRDefault="0044605B" w:rsidP="0044605B">
      <w:pPr>
        <w:pStyle w:val="410"/>
        <w:pageBreakBefore/>
        <w:spacing w:before="156" w:after="156"/>
        <w:ind w:left="0"/>
      </w:pPr>
      <w:r w:rsidRPr="006010E8">
        <w:lastRenderedPageBreak/>
        <w:t>版本信息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1812"/>
        <w:gridCol w:w="1565"/>
        <w:gridCol w:w="6477"/>
      </w:tblGrid>
      <w:tr w:rsidR="0044605B" w:rsidRPr="007C46A5" w14:paraId="5C920099" w14:textId="77777777" w:rsidTr="00222032">
        <w:trPr>
          <w:trHeight w:val="340"/>
        </w:trPr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vAlign w:val="center"/>
          </w:tcPr>
          <w:p w14:paraId="69782BA1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日期</w:t>
            </w:r>
          </w:p>
        </w:tc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vAlign w:val="center"/>
          </w:tcPr>
          <w:p w14:paraId="422EA265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版本</w:t>
            </w:r>
          </w:p>
        </w:tc>
        <w:tc>
          <w:tcPr>
            <w:tcW w:w="5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vAlign w:val="center"/>
          </w:tcPr>
          <w:p w14:paraId="1218CD8B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说明</w:t>
            </w:r>
          </w:p>
        </w:tc>
      </w:tr>
      <w:tr w:rsidR="0044605B" w:rsidRPr="007C46A5" w14:paraId="44671423" w14:textId="77777777" w:rsidTr="00222032">
        <w:trPr>
          <w:trHeight w:val="340"/>
        </w:trPr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2DC2C6" w14:textId="47A871A9" w:rsidR="0044605B" w:rsidRPr="007C46A5" w:rsidRDefault="00304469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>
              <w:rPr>
                <w:color w:val="000000"/>
                <w:sz w:val="21"/>
              </w:rPr>
              <w:t>202</w:t>
            </w:r>
            <w:r>
              <w:rPr>
                <w:rFonts w:hint="eastAsia"/>
                <w:color w:val="000000"/>
                <w:sz w:val="21"/>
              </w:rPr>
              <w:t>2/</w:t>
            </w:r>
            <w:r>
              <w:rPr>
                <w:color w:val="000000"/>
                <w:sz w:val="21"/>
              </w:rPr>
              <w:t>0</w:t>
            </w:r>
            <w:r>
              <w:rPr>
                <w:rFonts w:hint="eastAsia"/>
                <w:color w:val="000000"/>
                <w:sz w:val="21"/>
              </w:rPr>
              <w:t>4</w:t>
            </w:r>
            <w:r w:rsidR="0044605B" w:rsidRPr="007C46A5">
              <w:rPr>
                <w:color w:val="000000"/>
                <w:sz w:val="21"/>
              </w:rPr>
              <w:t>/</w:t>
            </w:r>
            <w:r>
              <w:rPr>
                <w:rFonts w:hint="eastAsia"/>
                <w:color w:val="000000"/>
                <w:sz w:val="21"/>
              </w:rPr>
              <w:t>18</w:t>
            </w:r>
          </w:p>
        </w:tc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9613ED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1.0</w:t>
            </w:r>
          </w:p>
        </w:tc>
        <w:tc>
          <w:tcPr>
            <w:tcW w:w="5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73774" w14:textId="77777777" w:rsidR="0044605B" w:rsidRPr="007C46A5" w:rsidRDefault="0044605B" w:rsidP="00222032">
            <w:pPr>
              <w:spacing w:before="40" w:after="40"/>
              <w:ind w:left="6" w:hangingChars="3" w:hanging="6"/>
              <w:jc w:val="both"/>
              <w:rPr>
                <w:color w:val="000000"/>
                <w:sz w:val="21"/>
              </w:rPr>
            </w:pPr>
            <w:r w:rsidRPr="007C46A5">
              <w:rPr>
                <w:color w:val="000000"/>
                <w:sz w:val="21"/>
              </w:rPr>
              <w:t>初始版本。</w:t>
            </w:r>
          </w:p>
        </w:tc>
      </w:tr>
    </w:tbl>
    <w:p w14:paraId="417C68FE" w14:textId="77777777" w:rsidR="0044605B" w:rsidRPr="00215CE2" w:rsidRDefault="0044605B" w:rsidP="0044605B">
      <w:pPr>
        <w:adjustRightInd w:val="0"/>
        <w:snapToGrid w:val="0"/>
        <w:ind w:firstLine="480"/>
        <w:rPr>
          <w:rFonts w:ascii="微软雅黑" w:eastAsia="微软雅黑" w:hAnsi="微软雅黑"/>
        </w:rPr>
        <w:sectPr w:rsidR="0044605B" w:rsidRPr="00215CE2" w:rsidSect="00D70964">
          <w:pgSz w:w="11906" w:h="16838" w:code="9"/>
          <w:pgMar w:top="1440" w:right="1134" w:bottom="1440" w:left="1134" w:header="567" w:footer="567" w:gutter="0"/>
          <w:pgNumType w:start="1"/>
          <w:cols w:space="425"/>
          <w:docGrid w:type="lines" w:linePitch="312"/>
        </w:sectPr>
      </w:pPr>
    </w:p>
    <w:p w14:paraId="5CD4AFCA" w14:textId="2EE468A5" w:rsidR="0044605B" w:rsidRPr="00D327E6" w:rsidRDefault="0044605B" w:rsidP="001F37FD">
      <w:pPr>
        <w:pStyle w:val="Contents"/>
        <w:rPr>
          <w:rFonts w:hint="eastAsia"/>
        </w:rPr>
      </w:pPr>
      <w:bookmarkStart w:id="0" w:name="_Toc101799087"/>
      <w:r w:rsidRPr="00D327E6">
        <w:rPr>
          <w:rFonts w:hint="eastAsia"/>
          <w:lang w:val="zh-CN"/>
        </w:rPr>
        <w:lastRenderedPageBreak/>
        <w:t>目录</w:t>
      </w:r>
      <w:bookmarkEnd w:id="0"/>
    </w:p>
    <w:bookmarkStart w:id="1" w:name="_GoBack"/>
    <w:bookmarkEnd w:id="1"/>
    <w:p w14:paraId="1B6DA8EB" w14:textId="77777777" w:rsidR="001600AD" w:rsidRDefault="0044605B" w:rsidP="001600AD">
      <w:pPr>
        <w:pStyle w:val="10"/>
        <w:rPr>
          <w:rFonts w:asciiTheme="minorHAnsi" w:hAnsiTheme="minorHAnsi" w:cstheme="minorBidi"/>
          <w:b w:val="0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1799087" w:history="1">
        <w:r w:rsidR="001600AD" w:rsidRPr="003C7435">
          <w:rPr>
            <w:rStyle w:val="a8"/>
            <w:rFonts w:hint="eastAsia"/>
            <w:lang w:val="zh-CN"/>
          </w:rPr>
          <w:t>目录</w:t>
        </w:r>
        <w:r w:rsidR="001600AD">
          <w:rPr>
            <w:webHidden/>
          </w:rPr>
          <w:tab/>
        </w:r>
        <w:r w:rsidR="001600AD">
          <w:rPr>
            <w:webHidden/>
          </w:rPr>
          <w:fldChar w:fldCharType="begin"/>
        </w:r>
        <w:r w:rsidR="001600AD">
          <w:rPr>
            <w:webHidden/>
          </w:rPr>
          <w:instrText xml:space="preserve"> PAGEREF _Toc101799087 \h </w:instrText>
        </w:r>
        <w:r w:rsidR="001600AD">
          <w:rPr>
            <w:webHidden/>
          </w:rPr>
        </w:r>
        <w:r w:rsidR="001600AD">
          <w:rPr>
            <w:webHidden/>
          </w:rPr>
          <w:fldChar w:fldCharType="separate"/>
        </w:r>
        <w:r w:rsidR="001600AD">
          <w:rPr>
            <w:webHidden/>
          </w:rPr>
          <w:t>i</w:t>
        </w:r>
        <w:r w:rsidR="001600AD">
          <w:rPr>
            <w:webHidden/>
          </w:rPr>
          <w:fldChar w:fldCharType="end"/>
        </w:r>
      </w:hyperlink>
    </w:p>
    <w:p w14:paraId="58F5F458" w14:textId="77777777" w:rsidR="001600AD" w:rsidRDefault="001600AD">
      <w:pPr>
        <w:pStyle w:val="10"/>
        <w:rPr>
          <w:rFonts w:asciiTheme="minorHAnsi" w:hAnsiTheme="minorHAnsi" w:cstheme="minorBidi"/>
          <w:b w:val="0"/>
          <w:sz w:val="21"/>
          <w:szCs w:val="22"/>
        </w:rPr>
      </w:pPr>
      <w:hyperlink w:anchor="_Toc101799088" w:history="1">
        <w:r w:rsidRPr="003C7435">
          <w:rPr>
            <w:rStyle w:val="a8"/>
            <w:rFonts w:hint="eastAsia"/>
          </w:rPr>
          <w:t>图目录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_Toc101799088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iii</w:t>
        </w:r>
        <w:r>
          <w:rPr>
            <w:webHidden/>
          </w:rPr>
          <w:fldChar w:fldCharType="end"/>
        </w:r>
      </w:hyperlink>
    </w:p>
    <w:p w14:paraId="6EABBDEA" w14:textId="77777777" w:rsidR="001600AD" w:rsidRDefault="001600AD">
      <w:pPr>
        <w:pStyle w:val="10"/>
        <w:rPr>
          <w:rFonts w:asciiTheme="minorHAnsi" w:hAnsiTheme="minorHAnsi" w:cstheme="minorBidi"/>
          <w:b w:val="0"/>
          <w:sz w:val="21"/>
          <w:szCs w:val="22"/>
        </w:rPr>
      </w:pPr>
      <w:hyperlink w:anchor="_Toc101799089" w:history="1">
        <w:r w:rsidRPr="003C7435">
          <w:rPr>
            <w:rStyle w:val="a8"/>
            <w:rFonts w:hint="eastAsia"/>
          </w:rPr>
          <w:t>表目录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_Toc101799089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iv</w:t>
        </w:r>
        <w:r>
          <w:rPr>
            <w:webHidden/>
          </w:rPr>
          <w:fldChar w:fldCharType="end"/>
        </w:r>
      </w:hyperlink>
    </w:p>
    <w:p w14:paraId="4DA1B411" w14:textId="77777777" w:rsidR="001600AD" w:rsidRDefault="001600AD">
      <w:pPr>
        <w:pStyle w:val="10"/>
        <w:rPr>
          <w:rFonts w:asciiTheme="minorHAnsi" w:hAnsiTheme="minorHAnsi" w:cstheme="minorBidi"/>
          <w:b w:val="0"/>
          <w:sz w:val="21"/>
          <w:szCs w:val="22"/>
        </w:rPr>
      </w:pPr>
      <w:hyperlink w:anchor="_Toc101799090" w:history="1">
        <w:r w:rsidRPr="003C7435">
          <w:rPr>
            <w:rStyle w:val="a8"/>
            <w:rFonts w:cs="Arial"/>
          </w:rPr>
          <w:t>1</w:t>
        </w:r>
        <w:r w:rsidRPr="003C7435">
          <w:rPr>
            <w:rStyle w:val="a8"/>
            <w:rFonts w:hint="eastAsia"/>
          </w:rPr>
          <w:t xml:space="preserve"> </w:t>
        </w:r>
        <w:r w:rsidRPr="003C7435">
          <w:rPr>
            <w:rStyle w:val="a8"/>
            <w:rFonts w:hint="eastAsia"/>
          </w:rPr>
          <w:t>关于本手册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_Toc101799090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4F85C5F8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1" w:history="1">
        <w:r w:rsidRPr="003C7435">
          <w:rPr>
            <w:rStyle w:val="a8"/>
            <w:bCs/>
            <w:noProof/>
          </w:rPr>
          <w:t>1.1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手册内容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A08941B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2" w:history="1">
        <w:r w:rsidRPr="003C7435">
          <w:rPr>
            <w:rStyle w:val="a8"/>
            <w:bCs/>
            <w:noProof/>
          </w:rPr>
          <w:t>1.2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适用产品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626C7EC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3" w:history="1">
        <w:r w:rsidRPr="003C7435">
          <w:rPr>
            <w:rStyle w:val="a8"/>
            <w:bCs/>
            <w:noProof/>
          </w:rPr>
          <w:t>1.3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相关文档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8D062BA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4" w:history="1">
        <w:r w:rsidRPr="003C7435">
          <w:rPr>
            <w:rStyle w:val="a8"/>
            <w:bCs/>
            <w:noProof/>
          </w:rPr>
          <w:t>1.4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术语、缩略语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D686A0A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5" w:history="1">
        <w:r w:rsidRPr="003C7435">
          <w:rPr>
            <w:rStyle w:val="a8"/>
            <w:bCs/>
            <w:noProof/>
          </w:rPr>
          <w:t>1.5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技术支持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9B8CDC2" w14:textId="77777777" w:rsidR="001600AD" w:rsidRDefault="001600AD">
      <w:pPr>
        <w:pStyle w:val="10"/>
        <w:rPr>
          <w:rFonts w:asciiTheme="minorHAnsi" w:hAnsiTheme="minorHAnsi" w:cstheme="minorBidi"/>
          <w:b w:val="0"/>
          <w:sz w:val="21"/>
          <w:szCs w:val="22"/>
        </w:rPr>
      </w:pPr>
      <w:hyperlink w:anchor="_Toc101799096" w:history="1">
        <w:r w:rsidRPr="003C7435">
          <w:rPr>
            <w:rStyle w:val="a8"/>
          </w:rPr>
          <w:t>2</w:t>
        </w:r>
        <w:r w:rsidRPr="003C7435">
          <w:rPr>
            <w:rStyle w:val="a8"/>
            <w:rFonts w:hint="eastAsia"/>
          </w:rPr>
          <w:t xml:space="preserve"> </w:t>
        </w:r>
        <w:r w:rsidRPr="003C7435">
          <w:rPr>
            <w:rStyle w:val="a8"/>
            <w:rFonts w:hint="eastAsia"/>
          </w:rPr>
          <w:t>开发板介绍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_Toc101799096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1BA7A4B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7" w:history="1">
        <w:r w:rsidRPr="003C7435">
          <w:rPr>
            <w:rStyle w:val="a8"/>
            <w:noProof/>
          </w:rPr>
          <w:t>2.1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9F281E2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8" w:history="1">
        <w:r w:rsidRPr="003C7435">
          <w:rPr>
            <w:rStyle w:val="a8"/>
            <w:bCs/>
            <w:noProof/>
          </w:rPr>
          <w:t>2.2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开发板套件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76DB7DB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099" w:history="1">
        <w:r w:rsidRPr="003C7435">
          <w:rPr>
            <w:rStyle w:val="a8"/>
            <w:noProof/>
          </w:rPr>
          <w:t>2.3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系统框图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333707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0" w:history="1">
        <w:r w:rsidRPr="003C7435">
          <w:rPr>
            <w:rStyle w:val="a8"/>
            <w:bCs/>
            <w:noProof/>
          </w:rPr>
          <w:t>2.4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D30C05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1" w:history="1">
        <w:r w:rsidRPr="003C7435">
          <w:rPr>
            <w:rStyle w:val="a8"/>
            <w:bCs/>
            <w:noProof/>
          </w:rPr>
          <w:t>2.5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指标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80D4AF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2" w:history="1">
        <w:r w:rsidRPr="003C7435">
          <w:rPr>
            <w:rStyle w:val="a8"/>
            <w:noProof/>
          </w:rPr>
          <w:t>2.6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机械尺寸图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A6C389B" w14:textId="77777777" w:rsidR="001600AD" w:rsidRDefault="001600AD">
      <w:pPr>
        <w:pStyle w:val="10"/>
        <w:rPr>
          <w:rFonts w:asciiTheme="minorHAnsi" w:hAnsiTheme="minorHAnsi" w:cstheme="minorBidi"/>
          <w:b w:val="0"/>
          <w:sz w:val="21"/>
          <w:szCs w:val="22"/>
        </w:rPr>
      </w:pPr>
      <w:hyperlink w:anchor="_Toc101799103" w:history="1">
        <w:r w:rsidRPr="003C7435">
          <w:rPr>
            <w:rStyle w:val="a8"/>
          </w:rPr>
          <w:t>3</w:t>
        </w:r>
        <w:r w:rsidRPr="003C7435">
          <w:rPr>
            <w:rStyle w:val="a8"/>
            <w:rFonts w:hint="eastAsia"/>
          </w:rPr>
          <w:t xml:space="preserve"> </w:t>
        </w:r>
        <w:r w:rsidRPr="003C7435">
          <w:rPr>
            <w:rStyle w:val="a8"/>
            <w:rFonts w:hint="eastAsia"/>
          </w:rPr>
          <w:t>开发板详细介绍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_Toc101799103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4C48CF7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4" w:history="1">
        <w:r w:rsidRPr="003C7435">
          <w:rPr>
            <w:rStyle w:val="a8"/>
            <w:bCs/>
            <w:noProof/>
          </w:rPr>
          <w:t>3.1</w:t>
        </w:r>
        <w:r w:rsidRPr="003C7435">
          <w:rPr>
            <w:rStyle w:val="a8"/>
            <w:noProof/>
          </w:rPr>
          <w:t xml:space="preserve"> MiniStar nano</w:t>
        </w:r>
        <w:r w:rsidRPr="003C7435">
          <w:rPr>
            <w:rStyle w:val="a8"/>
            <w:rFonts w:hint="eastAsia"/>
            <w:noProof/>
          </w:rPr>
          <w:t>核心板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360C6D6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5" w:history="1">
        <w:r w:rsidRPr="003C7435">
          <w:rPr>
            <w:rStyle w:val="a8"/>
            <w:noProof/>
          </w:rPr>
          <w:t>3.1.1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2B8B0D3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6" w:history="1">
        <w:r w:rsidRPr="003C7435">
          <w:rPr>
            <w:rStyle w:val="a8"/>
            <w:noProof/>
          </w:rPr>
          <w:t xml:space="preserve">3.1.2 I/O BANK </w:t>
        </w:r>
        <w:r w:rsidRPr="003C7435">
          <w:rPr>
            <w:rStyle w:val="a8"/>
            <w:rFonts w:hint="eastAsia"/>
            <w:noProof/>
          </w:rPr>
          <w:t>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644128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7" w:history="1">
        <w:r w:rsidRPr="003C7435">
          <w:rPr>
            <w:rStyle w:val="a8"/>
            <w:noProof/>
          </w:rPr>
          <w:t>3.1.3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时钟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B245F58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8" w:history="1">
        <w:r w:rsidRPr="003C7435">
          <w:rPr>
            <w:rStyle w:val="a8"/>
            <w:noProof/>
          </w:rPr>
          <w:t>3.1.4 Flash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6A8C35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09" w:history="1">
        <w:r w:rsidRPr="003C7435">
          <w:rPr>
            <w:rStyle w:val="a8"/>
            <w:noProof/>
          </w:rPr>
          <w:t>3.1.5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扩展</w:t>
        </w:r>
        <w:r w:rsidRPr="003C7435">
          <w:rPr>
            <w:rStyle w:val="a8"/>
            <w:noProof/>
          </w:rPr>
          <w:t>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B9185E7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0" w:history="1">
        <w:r w:rsidRPr="003C7435">
          <w:rPr>
            <w:rStyle w:val="a8"/>
            <w:noProof/>
          </w:rPr>
          <w:t>3.2 MiniStar nano</w:t>
        </w:r>
        <w:r w:rsidRPr="003C7435">
          <w:rPr>
            <w:rStyle w:val="a8"/>
            <w:rFonts w:hint="eastAsia"/>
            <w:noProof/>
          </w:rPr>
          <w:t>底板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CAAEAF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1" w:history="1">
        <w:r w:rsidRPr="003C7435">
          <w:rPr>
            <w:rStyle w:val="a8"/>
            <w:noProof/>
          </w:rPr>
          <w:t>3.2.1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9C3927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2" w:history="1">
        <w:r w:rsidRPr="003C7435">
          <w:rPr>
            <w:rStyle w:val="a8"/>
            <w:noProof/>
          </w:rPr>
          <w:t>3.2.2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电源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E49753E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3" w:history="1">
        <w:r w:rsidRPr="003C7435">
          <w:rPr>
            <w:rStyle w:val="a8"/>
            <w:noProof/>
          </w:rPr>
          <w:t>3.2.3 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323B0D3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4" w:history="1">
        <w:r w:rsidRPr="003C7435">
          <w:rPr>
            <w:rStyle w:val="a8"/>
            <w:noProof/>
          </w:rPr>
          <w:t>3.2.4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按键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B437EAC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5" w:history="1">
        <w:r w:rsidRPr="003C7435">
          <w:rPr>
            <w:rStyle w:val="a8"/>
            <w:noProof/>
          </w:rPr>
          <w:t>3.2.5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拨码开关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5F553E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6" w:history="1">
        <w:r w:rsidRPr="003C7435">
          <w:rPr>
            <w:rStyle w:val="a8"/>
            <w:noProof/>
          </w:rPr>
          <w:t>3.2.6 RGB</w:t>
        </w:r>
        <w:r w:rsidRPr="003C7435">
          <w:rPr>
            <w:rStyle w:val="a8"/>
            <w:rFonts w:hint="eastAsia"/>
            <w:noProof/>
          </w:rPr>
          <w:t>三色灯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F55ED50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7" w:history="1">
        <w:r w:rsidRPr="003C7435">
          <w:rPr>
            <w:rStyle w:val="a8"/>
            <w:noProof/>
          </w:rPr>
          <w:t>3.2.7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数码管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7DDBF8" w14:textId="77777777" w:rsidR="001600AD" w:rsidRDefault="001600AD" w:rsidP="001600AD">
      <w:pPr>
        <w:pStyle w:val="3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18" w:history="1">
        <w:r w:rsidRPr="003C7435">
          <w:rPr>
            <w:rStyle w:val="a8"/>
            <w:noProof/>
          </w:rPr>
          <w:t>3.2.8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核心板</w:t>
        </w:r>
        <w:r w:rsidRPr="003C7435">
          <w:rPr>
            <w:rStyle w:val="a8"/>
            <w:noProof/>
          </w:rPr>
          <w:t>IO</w:t>
        </w:r>
        <w:r w:rsidRPr="003C7435">
          <w:rPr>
            <w:rStyle w:val="a8"/>
            <w:rFonts w:hint="eastAsia"/>
            <w:noProof/>
          </w:rPr>
          <w:t>扩展连接器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D6CA4FD" w14:textId="77777777" w:rsidR="001600AD" w:rsidRDefault="001600AD">
      <w:pPr>
        <w:pStyle w:val="10"/>
        <w:rPr>
          <w:rFonts w:asciiTheme="minorHAnsi" w:hAnsiTheme="minorHAnsi" w:cstheme="minorBidi"/>
          <w:b w:val="0"/>
          <w:sz w:val="21"/>
          <w:szCs w:val="22"/>
        </w:rPr>
      </w:pPr>
      <w:hyperlink w:anchor="_Toc101799119" w:history="1">
        <w:r w:rsidRPr="003C7435">
          <w:rPr>
            <w:rStyle w:val="a8"/>
          </w:rPr>
          <w:t>4</w:t>
        </w:r>
        <w:r w:rsidRPr="003C7435">
          <w:rPr>
            <w:rStyle w:val="a8"/>
            <w:rFonts w:hint="eastAsia"/>
          </w:rPr>
          <w:t xml:space="preserve"> </w:t>
        </w:r>
        <w:r w:rsidRPr="003C7435">
          <w:rPr>
            <w:rStyle w:val="a8"/>
            <w:rFonts w:hint="eastAsia"/>
          </w:rPr>
          <w:t>开发板使用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_Toc101799119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C026D53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0" w:history="1">
        <w:r w:rsidRPr="003C7435">
          <w:rPr>
            <w:rStyle w:val="a8"/>
            <w:noProof/>
          </w:rPr>
          <w:t>4.1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工程导入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4290D41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1" w:history="1">
        <w:r w:rsidRPr="003C7435">
          <w:rPr>
            <w:rStyle w:val="a8"/>
            <w:noProof/>
          </w:rPr>
          <w:t>4.2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程序编译和下载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EE3315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2" w:history="1">
        <w:r w:rsidRPr="003C7435">
          <w:rPr>
            <w:rStyle w:val="a8"/>
            <w:noProof/>
          </w:rPr>
          <w:t>4.3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例程操作及现象说明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E2A7683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3" w:history="1">
        <w:r w:rsidRPr="003C7435">
          <w:rPr>
            <w:rStyle w:val="a8"/>
            <w:noProof/>
          </w:rPr>
          <w:t>4.4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硬件与软件下载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E1136D1" w14:textId="77777777" w:rsidR="001600AD" w:rsidRDefault="001600AD" w:rsidP="001600AD">
      <w:pPr>
        <w:pStyle w:val="20"/>
        <w:ind w:firstLine="400"/>
        <w:rPr>
          <w:rFonts w:asciiTheme="minorHAnsi" w:hAnsiTheme="minorHAnsi" w:cstheme="minorBidi"/>
          <w:noProof/>
          <w:sz w:val="21"/>
          <w:szCs w:val="22"/>
        </w:rPr>
      </w:pPr>
      <w:hyperlink w:anchor="_Toc101799124" w:history="1">
        <w:r w:rsidRPr="003C7435">
          <w:rPr>
            <w:rStyle w:val="a8"/>
            <w:noProof/>
          </w:rPr>
          <w:t>4.5</w:t>
        </w:r>
        <w:r w:rsidRPr="003C7435">
          <w:rPr>
            <w:rStyle w:val="a8"/>
            <w:rFonts w:hint="eastAsia"/>
            <w:noProof/>
          </w:rPr>
          <w:t xml:space="preserve"> </w:t>
        </w:r>
        <w:r w:rsidRPr="003C7435">
          <w:rPr>
            <w:rStyle w:val="a8"/>
            <w:rFonts w:hint="eastAsia"/>
            <w:noProof/>
          </w:rPr>
          <w:t>开发板使用注意事项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8384A14" w14:textId="77777777" w:rsidR="0044605B" w:rsidRDefault="0044605B" w:rsidP="001600AD">
      <w:pPr>
        <w:widowControl/>
        <w:ind w:firstLine="480"/>
        <w:rPr>
          <w:spacing w:val="-10"/>
        </w:rPr>
      </w:pPr>
      <w:r>
        <w:fldChar w:fldCharType="end"/>
      </w:r>
    </w:p>
    <w:p w14:paraId="2C4297BA" w14:textId="77777777" w:rsidR="003834FC" w:rsidRDefault="003834FC" w:rsidP="0044605B">
      <w:pPr>
        <w:widowControl/>
        <w:ind w:firstLine="440"/>
        <w:rPr>
          <w:spacing w:val="-10"/>
        </w:rPr>
        <w:sectPr w:rsidR="003834FC" w:rsidSect="00D70964">
          <w:headerReference w:type="default" r:id="rId17"/>
          <w:footerReference w:type="default" r:id="rId18"/>
          <w:pgSz w:w="11906" w:h="16838" w:code="9"/>
          <w:pgMar w:top="1440" w:right="1134" w:bottom="1440" w:left="1134" w:header="567" w:footer="567" w:gutter="0"/>
          <w:pgNumType w:fmt="lowerRoman" w:start="1"/>
          <w:cols w:space="425"/>
          <w:docGrid w:type="lines" w:linePitch="312"/>
        </w:sectPr>
      </w:pPr>
    </w:p>
    <w:p w14:paraId="16A89740" w14:textId="18007C25" w:rsidR="003834FC" w:rsidRDefault="00BE2EF6" w:rsidP="001F37FD">
      <w:pPr>
        <w:pStyle w:val="Contents"/>
        <w:rPr>
          <w:rFonts w:hint="eastAsia"/>
        </w:rPr>
      </w:pPr>
      <w:bookmarkStart w:id="2" w:name="_Toc101799088"/>
      <w:r>
        <w:rPr>
          <w:rFonts w:hint="eastAsia"/>
        </w:rPr>
        <w:lastRenderedPageBreak/>
        <w:t>图目录</w:t>
      </w:r>
      <w:bookmarkEnd w:id="2"/>
    </w:p>
    <w:p w14:paraId="28B32AFC" w14:textId="77777777" w:rsidR="001600AD" w:rsidRDefault="006B1313" w:rsidP="001600AD">
      <w:pPr>
        <w:pStyle w:val="af6"/>
        <w:rPr>
          <w:rFonts w:asciiTheme="minorHAnsi" w:hAnsiTheme="minorHAns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101799063" w:history="1">
        <w:r w:rsidR="001600AD" w:rsidRPr="001827E1">
          <w:rPr>
            <w:rStyle w:val="a8"/>
            <w:rFonts w:hint="eastAsia"/>
            <w:noProof/>
          </w:rPr>
          <w:t>图</w:t>
        </w:r>
        <w:r w:rsidR="001600AD" w:rsidRPr="001827E1">
          <w:rPr>
            <w:rStyle w:val="a8"/>
            <w:noProof/>
          </w:rPr>
          <w:t>2</w:t>
        </w:r>
        <w:r w:rsidR="001600AD" w:rsidRPr="001827E1">
          <w:rPr>
            <w:rStyle w:val="a8"/>
            <w:noProof/>
          </w:rPr>
          <w:noBreakHyphen/>
          <w:t>1 MiniStar nano Experiment Kit</w:t>
        </w:r>
        <w:r w:rsidR="001600AD">
          <w:rPr>
            <w:noProof/>
            <w:webHidden/>
          </w:rPr>
          <w:tab/>
        </w:r>
        <w:r w:rsidR="001600AD">
          <w:rPr>
            <w:noProof/>
            <w:webHidden/>
          </w:rPr>
          <w:fldChar w:fldCharType="begin"/>
        </w:r>
        <w:r w:rsidR="001600AD">
          <w:rPr>
            <w:noProof/>
            <w:webHidden/>
          </w:rPr>
          <w:instrText xml:space="preserve"> PAGEREF _Toc101799063 \h </w:instrText>
        </w:r>
        <w:r w:rsidR="001600AD">
          <w:rPr>
            <w:noProof/>
            <w:webHidden/>
          </w:rPr>
        </w:r>
        <w:r w:rsidR="001600AD">
          <w:rPr>
            <w:noProof/>
            <w:webHidden/>
          </w:rPr>
          <w:fldChar w:fldCharType="separate"/>
        </w:r>
        <w:r w:rsidR="001600AD">
          <w:rPr>
            <w:noProof/>
            <w:webHidden/>
          </w:rPr>
          <w:t>3</w:t>
        </w:r>
        <w:r w:rsidR="001600AD">
          <w:rPr>
            <w:noProof/>
            <w:webHidden/>
          </w:rPr>
          <w:fldChar w:fldCharType="end"/>
        </w:r>
      </w:hyperlink>
    </w:p>
    <w:p w14:paraId="7C84BFFD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64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2</w:t>
        </w:r>
        <w:r w:rsidRPr="001827E1">
          <w:rPr>
            <w:rStyle w:val="a8"/>
            <w:noProof/>
          </w:rPr>
          <w:noBreakHyphen/>
          <w:t>2 MiniStar nano Experiment Kit</w:t>
        </w:r>
        <w:r w:rsidRPr="001827E1">
          <w:rPr>
            <w:rStyle w:val="a8"/>
            <w:rFonts w:hint="eastAsia"/>
            <w:noProof/>
          </w:rPr>
          <w:t>功能接口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BC640D4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65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2</w:t>
        </w:r>
        <w:r w:rsidRPr="001827E1">
          <w:rPr>
            <w:rStyle w:val="a8"/>
            <w:noProof/>
          </w:rPr>
          <w:noBreakHyphen/>
          <w:t>3 MiniStar nano Experiment Kit</w:t>
        </w:r>
        <w:r w:rsidRPr="001827E1">
          <w:rPr>
            <w:rStyle w:val="a8"/>
            <w:rFonts w:hint="eastAsia"/>
            <w:noProof/>
          </w:rPr>
          <w:t>系统框图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FB1B87E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66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2</w:t>
        </w:r>
        <w:r w:rsidRPr="001827E1">
          <w:rPr>
            <w:rStyle w:val="a8"/>
            <w:noProof/>
          </w:rPr>
          <w:noBreakHyphen/>
          <w:t>4 MiniStar nano Experiment Kit</w:t>
        </w:r>
        <w:r w:rsidRPr="001827E1">
          <w:rPr>
            <w:rStyle w:val="a8"/>
            <w:rFonts w:hint="eastAsia"/>
            <w:noProof/>
          </w:rPr>
          <w:t>尺寸图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FFF8B71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67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 xml:space="preserve">1 </w:t>
        </w:r>
        <w:r w:rsidRPr="001827E1">
          <w:rPr>
            <w:rStyle w:val="a8"/>
            <w:rFonts w:cs="宋体"/>
            <w:noProof/>
          </w:rPr>
          <w:t>GW1NSR-LV4CQN48P</w:t>
        </w:r>
        <w:r w:rsidRPr="001827E1">
          <w:rPr>
            <w:rStyle w:val="a8"/>
            <w:rFonts w:hint="eastAsia"/>
            <w:noProof/>
          </w:rPr>
          <w:t>产品</w:t>
        </w:r>
        <w:r w:rsidRPr="001827E1">
          <w:rPr>
            <w:rStyle w:val="a8"/>
            <w:noProof/>
          </w:rPr>
          <w:t>I/O BANK</w:t>
        </w:r>
        <w:r w:rsidRPr="001827E1">
          <w:rPr>
            <w:rStyle w:val="a8"/>
            <w:rFonts w:hint="eastAsia"/>
            <w:noProof/>
          </w:rPr>
          <w:t>分布图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956DCE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68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 xml:space="preserve">2 </w:t>
        </w:r>
        <w:r w:rsidRPr="001827E1">
          <w:rPr>
            <w:rStyle w:val="a8"/>
            <w:rFonts w:cs="宋体"/>
            <w:noProof/>
          </w:rPr>
          <w:t>GW1NSR-LV4CQN48P</w:t>
        </w:r>
        <w:r w:rsidRPr="001827E1">
          <w:rPr>
            <w:rStyle w:val="a8"/>
            <w:noProof/>
          </w:rPr>
          <w:t xml:space="preserve"> FPGA</w:t>
        </w:r>
        <w:r w:rsidRPr="001827E1">
          <w:rPr>
            <w:rStyle w:val="a8"/>
            <w:rFonts w:hint="eastAsia"/>
            <w:noProof/>
          </w:rPr>
          <w:t>封装管脚分布示意图（顶视图）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A24623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69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3 MiniStar nano</w:t>
        </w:r>
        <w:r w:rsidRPr="001827E1">
          <w:rPr>
            <w:rStyle w:val="a8"/>
            <w:rFonts w:hint="eastAsia"/>
            <w:noProof/>
          </w:rPr>
          <w:t>核心板管脚分布示意图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697F6F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0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4</w:t>
        </w:r>
        <w:r w:rsidRPr="001827E1">
          <w:rPr>
            <w:rStyle w:val="a8"/>
            <w:rFonts w:hint="eastAsia"/>
            <w:noProof/>
          </w:rPr>
          <w:t>时钟原理图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4AB38A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1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5 Flash</w:t>
        </w:r>
        <w:r w:rsidRPr="001827E1">
          <w:rPr>
            <w:rStyle w:val="a8"/>
            <w:rFonts w:hint="eastAsia"/>
            <w:noProof/>
          </w:rPr>
          <w:t>连接原理图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ED6BCC1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2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6</w:t>
        </w:r>
        <w:r w:rsidRPr="001827E1">
          <w:rPr>
            <w:rStyle w:val="a8"/>
            <w:rFonts w:hint="eastAsia"/>
            <w:noProof/>
          </w:rPr>
          <w:t>扩展原理图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140943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3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7 FPGA</w:t>
        </w:r>
        <w:r w:rsidRPr="001827E1">
          <w:rPr>
            <w:rStyle w:val="a8"/>
            <w:rFonts w:hint="eastAsia"/>
            <w:noProof/>
          </w:rPr>
          <w:t>下载电路原理图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EB41E51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4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8</w:t>
        </w:r>
        <w:r w:rsidRPr="001827E1">
          <w:rPr>
            <w:rStyle w:val="a8"/>
            <w:rFonts w:hint="eastAsia"/>
            <w:noProof/>
          </w:rPr>
          <w:t>电源电路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EFBCE22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5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9 LED</w:t>
        </w:r>
        <w:r w:rsidRPr="001827E1">
          <w:rPr>
            <w:rStyle w:val="a8"/>
            <w:rFonts w:hint="eastAsia"/>
            <w:noProof/>
          </w:rPr>
          <w:t>电路原理图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D1FDDD9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6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10</w:t>
        </w:r>
        <w:r w:rsidRPr="001827E1">
          <w:rPr>
            <w:rStyle w:val="a8"/>
            <w:rFonts w:hint="eastAsia"/>
            <w:noProof/>
          </w:rPr>
          <w:t>按键电路原理图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8E8C19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7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11</w:t>
        </w:r>
        <w:r w:rsidRPr="001827E1">
          <w:rPr>
            <w:rStyle w:val="a8"/>
            <w:rFonts w:hint="eastAsia"/>
            <w:noProof/>
          </w:rPr>
          <w:t>拨码开关电路原理图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A172C0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8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12 RGB</w:t>
        </w:r>
        <w:r w:rsidRPr="001827E1">
          <w:rPr>
            <w:rStyle w:val="a8"/>
            <w:rFonts w:hint="eastAsia"/>
            <w:noProof/>
          </w:rPr>
          <w:t>三色灯电路原理图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BBF729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79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13</w:t>
        </w:r>
        <w:r w:rsidRPr="001827E1">
          <w:rPr>
            <w:rStyle w:val="a8"/>
            <w:rFonts w:hint="eastAsia"/>
            <w:noProof/>
          </w:rPr>
          <w:t>数码管电路原理图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3059757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80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3</w:t>
        </w:r>
        <w:r w:rsidRPr="001827E1">
          <w:rPr>
            <w:rStyle w:val="a8"/>
            <w:noProof/>
          </w:rPr>
          <w:noBreakHyphen/>
          <w:t>14</w:t>
        </w:r>
        <w:r w:rsidRPr="001827E1">
          <w:rPr>
            <w:rStyle w:val="a8"/>
            <w:rFonts w:hint="eastAsia"/>
            <w:noProof/>
          </w:rPr>
          <w:t>扩展</w:t>
        </w:r>
        <w:r w:rsidRPr="001827E1">
          <w:rPr>
            <w:rStyle w:val="a8"/>
            <w:noProof/>
          </w:rPr>
          <w:t>IO</w:t>
        </w:r>
        <w:r w:rsidRPr="001827E1">
          <w:rPr>
            <w:rStyle w:val="a8"/>
            <w:rFonts w:hint="eastAsia"/>
            <w:noProof/>
          </w:rPr>
          <w:t>电路原理图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88BCE54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81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4</w:t>
        </w:r>
        <w:r w:rsidRPr="001827E1">
          <w:rPr>
            <w:rStyle w:val="a8"/>
            <w:noProof/>
          </w:rPr>
          <w:noBreakHyphen/>
          <w:t xml:space="preserve">1 </w:t>
        </w:r>
        <w:r w:rsidRPr="001827E1">
          <w:rPr>
            <w:rStyle w:val="a8"/>
            <w:rFonts w:hint="eastAsia"/>
            <w:noProof/>
          </w:rPr>
          <w:t>工程导入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67751BE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82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4</w:t>
        </w:r>
        <w:r w:rsidRPr="001827E1">
          <w:rPr>
            <w:rStyle w:val="a8"/>
            <w:noProof/>
          </w:rPr>
          <w:noBreakHyphen/>
          <w:t xml:space="preserve">2 </w:t>
        </w:r>
        <w:r w:rsidRPr="001827E1">
          <w:rPr>
            <w:rStyle w:val="a8"/>
            <w:rFonts w:hint="eastAsia"/>
            <w:noProof/>
          </w:rPr>
          <w:t>点击</w:t>
        </w:r>
        <w:r w:rsidRPr="001827E1">
          <w:rPr>
            <w:rStyle w:val="a8"/>
            <w:noProof/>
          </w:rPr>
          <w:t>Place &amp; Route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A87CF14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83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4</w:t>
        </w:r>
        <w:r w:rsidRPr="001827E1">
          <w:rPr>
            <w:rStyle w:val="a8"/>
            <w:noProof/>
          </w:rPr>
          <w:noBreakHyphen/>
          <w:t xml:space="preserve">3 </w:t>
        </w:r>
        <w:r w:rsidRPr="001827E1">
          <w:rPr>
            <w:rStyle w:val="a8"/>
            <w:rFonts w:hint="eastAsia"/>
            <w:noProof/>
          </w:rPr>
          <w:t>编译成功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71FD8B5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84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4</w:t>
        </w:r>
        <w:r w:rsidRPr="001827E1">
          <w:rPr>
            <w:rStyle w:val="a8"/>
            <w:noProof/>
          </w:rPr>
          <w:noBreakHyphen/>
          <w:t xml:space="preserve">4 </w:t>
        </w:r>
        <w:r w:rsidRPr="001827E1">
          <w:rPr>
            <w:rStyle w:val="a8"/>
            <w:rFonts w:hint="eastAsia"/>
            <w:noProof/>
          </w:rPr>
          <w:t>双击</w:t>
        </w:r>
        <w:r w:rsidRPr="001827E1">
          <w:rPr>
            <w:rStyle w:val="a8"/>
            <w:noProof/>
          </w:rPr>
          <w:t>Program Device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BC95233" w14:textId="77777777" w:rsidR="001600AD" w:rsidRDefault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85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4</w:t>
        </w:r>
        <w:r w:rsidRPr="001827E1">
          <w:rPr>
            <w:rStyle w:val="a8"/>
            <w:noProof/>
          </w:rPr>
          <w:noBreakHyphen/>
          <w:t xml:space="preserve">5 </w:t>
        </w:r>
        <w:r w:rsidRPr="001827E1">
          <w:rPr>
            <w:rStyle w:val="a8"/>
            <w:rFonts w:hint="eastAsia"/>
            <w:noProof/>
          </w:rPr>
          <w:t>下载窗口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5633C14" w14:textId="77777777" w:rsidR="001600AD" w:rsidRDefault="001600AD" w:rsidP="001600AD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799086" w:history="1">
        <w:r w:rsidRPr="001827E1">
          <w:rPr>
            <w:rStyle w:val="a8"/>
            <w:rFonts w:hint="eastAsia"/>
            <w:noProof/>
          </w:rPr>
          <w:t>图</w:t>
        </w:r>
        <w:r w:rsidRPr="001827E1">
          <w:rPr>
            <w:rStyle w:val="a8"/>
            <w:noProof/>
          </w:rPr>
          <w:t>4</w:t>
        </w:r>
        <w:r w:rsidRPr="001827E1">
          <w:rPr>
            <w:rStyle w:val="a8"/>
            <w:noProof/>
          </w:rPr>
          <w:noBreakHyphen/>
          <w:t>6 Device configuration</w:t>
        </w:r>
        <w:r w:rsidRPr="001827E1">
          <w:rPr>
            <w:rStyle w:val="a8"/>
            <w:rFonts w:hint="eastAsia"/>
            <w:noProof/>
          </w:rPr>
          <w:t>窗口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_Toc101799086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77EC2E" w14:textId="77777777" w:rsidR="006B1313" w:rsidRPr="006B1313" w:rsidRDefault="006B1313" w:rsidP="00204371">
      <w:pPr>
        <w:ind w:firstLine="480"/>
      </w:pPr>
      <w:r>
        <w:fldChar w:fldCharType="end"/>
      </w:r>
    </w:p>
    <w:p w14:paraId="65A75003" w14:textId="77777777" w:rsidR="00BE2EF6" w:rsidRDefault="00BE2EF6" w:rsidP="00BE2EF6">
      <w:pPr>
        <w:ind w:firstLine="480"/>
      </w:pPr>
    </w:p>
    <w:p w14:paraId="5EB5623F" w14:textId="77777777" w:rsidR="00BE2EF6" w:rsidRPr="00BE2EF6" w:rsidRDefault="00BE2EF6" w:rsidP="00BE2EF6">
      <w:pPr>
        <w:ind w:firstLine="480"/>
        <w:sectPr w:rsidR="00BE2EF6" w:rsidRPr="00BE2EF6" w:rsidSect="00D70964">
          <w:pgSz w:w="11906" w:h="16838" w:code="9"/>
          <w:pgMar w:top="1440" w:right="1134" w:bottom="1440" w:left="1134" w:header="567" w:footer="567" w:gutter="0"/>
          <w:pgNumType w:fmt="lowerRoman"/>
          <w:cols w:space="425"/>
          <w:docGrid w:type="lines" w:linePitch="312"/>
        </w:sectPr>
      </w:pPr>
    </w:p>
    <w:p w14:paraId="785A6D3D" w14:textId="28EF97FB" w:rsidR="0044605B" w:rsidRDefault="00BE2EF6" w:rsidP="001F37FD">
      <w:pPr>
        <w:pStyle w:val="Contents"/>
        <w:rPr>
          <w:rFonts w:hint="eastAsia"/>
        </w:rPr>
      </w:pPr>
      <w:bookmarkStart w:id="3" w:name="_Toc101799089"/>
      <w:r>
        <w:rPr>
          <w:rFonts w:hint="eastAsia"/>
        </w:rPr>
        <w:lastRenderedPageBreak/>
        <w:t>表目录</w:t>
      </w:r>
      <w:bookmarkEnd w:id="3"/>
    </w:p>
    <w:p w14:paraId="171E1DEE" w14:textId="77777777" w:rsidR="00937530" w:rsidRDefault="006B1313" w:rsidP="00204371">
      <w:pPr>
        <w:pStyle w:val="af6"/>
        <w:rPr>
          <w:rFonts w:asciiTheme="minorHAnsi" w:hAnsiTheme="minorHAnsi"/>
          <w:noProof/>
          <w:sz w:val="21"/>
          <w:szCs w:val="22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1357581" w:history="1">
        <w:r w:rsidR="00937530" w:rsidRPr="00B359A2">
          <w:rPr>
            <w:rStyle w:val="a8"/>
            <w:rFonts w:hint="eastAsia"/>
            <w:noProof/>
          </w:rPr>
          <w:t>表</w:t>
        </w:r>
        <w:r w:rsidR="00937530" w:rsidRPr="00B359A2">
          <w:rPr>
            <w:rStyle w:val="a8"/>
            <w:noProof/>
          </w:rPr>
          <w:t>1</w:t>
        </w:r>
        <w:r w:rsidR="00937530" w:rsidRPr="00B359A2">
          <w:rPr>
            <w:rStyle w:val="a8"/>
            <w:noProof/>
          </w:rPr>
          <w:noBreakHyphen/>
          <w:t>1</w:t>
        </w:r>
        <w:r w:rsidR="00937530" w:rsidRPr="00B359A2">
          <w:rPr>
            <w:rStyle w:val="a8"/>
            <w:rFonts w:hint="eastAsia"/>
            <w:noProof/>
          </w:rPr>
          <w:t>术语、缩略语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_Toc101357581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2</w:t>
        </w:r>
        <w:r w:rsidR="00937530">
          <w:rPr>
            <w:noProof/>
            <w:webHidden/>
          </w:rPr>
          <w:fldChar w:fldCharType="end"/>
        </w:r>
      </w:hyperlink>
    </w:p>
    <w:p w14:paraId="796EF193" w14:textId="77777777" w:rsidR="00937530" w:rsidRDefault="00304469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357582" w:history="1">
        <w:r w:rsidR="00937530" w:rsidRPr="00B359A2">
          <w:rPr>
            <w:rStyle w:val="a8"/>
            <w:rFonts w:hint="eastAsia"/>
            <w:noProof/>
          </w:rPr>
          <w:t>表</w:t>
        </w:r>
        <w:r w:rsidR="00937530" w:rsidRPr="00B359A2">
          <w:rPr>
            <w:rStyle w:val="a8"/>
            <w:noProof/>
          </w:rPr>
          <w:t>2</w:t>
        </w:r>
        <w:r w:rsidR="00937530" w:rsidRPr="00B359A2">
          <w:rPr>
            <w:rStyle w:val="a8"/>
            <w:noProof/>
          </w:rPr>
          <w:noBreakHyphen/>
          <w:t>1 MiniStar nano Experiment Kit</w:t>
        </w:r>
        <w:r w:rsidR="00937530" w:rsidRPr="00B359A2">
          <w:rPr>
            <w:rStyle w:val="a8"/>
            <w:rFonts w:hint="eastAsia"/>
            <w:noProof/>
          </w:rPr>
          <w:t>参数指标列表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_Toc101357582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6</w:t>
        </w:r>
        <w:r w:rsidR="00937530">
          <w:rPr>
            <w:noProof/>
            <w:webHidden/>
          </w:rPr>
          <w:fldChar w:fldCharType="end"/>
        </w:r>
      </w:hyperlink>
    </w:p>
    <w:p w14:paraId="3036847F" w14:textId="77777777" w:rsidR="00937530" w:rsidRDefault="00304469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357583" w:history="1">
        <w:r w:rsidR="00937530" w:rsidRPr="00B359A2">
          <w:rPr>
            <w:rStyle w:val="a8"/>
            <w:rFonts w:hint="eastAsia"/>
            <w:noProof/>
          </w:rPr>
          <w:t>表</w:t>
        </w:r>
        <w:r w:rsidR="00937530" w:rsidRPr="00B359A2">
          <w:rPr>
            <w:rStyle w:val="a8"/>
            <w:noProof/>
          </w:rPr>
          <w:t>3</w:t>
        </w:r>
        <w:r w:rsidR="00937530" w:rsidRPr="00B359A2">
          <w:rPr>
            <w:rStyle w:val="a8"/>
            <w:noProof/>
          </w:rPr>
          <w:noBreakHyphen/>
          <w:t>1 GW1NSR-LV4CQN48P</w:t>
        </w:r>
        <w:r w:rsidR="00937530" w:rsidRPr="00B359A2">
          <w:rPr>
            <w:rStyle w:val="a8"/>
            <w:rFonts w:hint="eastAsia"/>
            <w:noProof/>
          </w:rPr>
          <w:t>系列</w:t>
        </w:r>
        <w:r w:rsidR="00937530" w:rsidRPr="00B359A2">
          <w:rPr>
            <w:rStyle w:val="a8"/>
            <w:noProof/>
          </w:rPr>
          <w:t xml:space="preserve"> FPGA</w:t>
        </w:r>
        <w:r w:rsidR="00937530" w:rsidRPr="00B359A2">
          <w:rPr>
            <w:rStyle w:val="a8"/>
            <w:rFonts w:hint="eastAsia"/>
            <w:noProof/>
          </w:rPr>
          <w:t>产品信息列表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_Toc101357583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9</w:t>
        </w:r>
        <w:r w:rsidR="00937530">
          <w:rPr>
            <w:noProof/>
            <w:webHidden/>
          </w:rPr>
          <w:fldChar w:fldCharType="end"/>
        </w:r>
      </w:hyperlink>
    </w:p>
    <w:p w14:paraId="3685CBC9" w14:textId="77777777" w:rsidR="00937530" w:rsidRDefault="00304469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357584" w:history="1">
        <w:r w:rsidR="00937530" w:rsidRPr="00B359A2">
          <w:rPr>
            <w:rStyle w:val="a8"/>
            <w:rFonts w:hint="eastAsia"/>
            <w:noProof/>
          </w:rPr>
          <w:t>表</w:t>
        </w:r>
        <w:r w:rsidR="00937530" w:rsidRPr="00B359A2">
          <w:rPr>
            <w:rStyle w:val="a8"/>
            <w:noProof/>
          </w:rPr>
          <w:t>3</w:t>
        </w:r>
        <w:r w:rsidR="00937530" w:rsidRPr="00B359A2">
          <w:rPr>
            <w:rStyle w:val="a8"/>
            <w:noProof/>
          </w:rPr>
          <w:noBreakHyphen/>
          <w:t>2 FPGA I/O BANK</w:t>
        </w:r>
        <w:r w:rsidR="00937530" w:rsidRPr="00B359A2">
          <w:rPr>
            <w:rStyle w:val="a8"/>
            <w:rFonts w:hint="eastAsia"/>
            <w:noProof/>
          </w:rPr>
          <w:t>电压及功能分布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_Toc101357584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10</w:t>
        </w:r>
        <w:r w:rsidR="00937530">
          <w:rPr>
            <w:noProof/>
            <w:webHidden/>
          </w:rPr>
          <w:fldChar w:fldCharType="end"/>
        </w:r>
      </w:hyperlink>
    </w:p>
    <w:p w14:paraId="45E7BB15" w14:textId="77777777" w:rsidR="00937530" w:rsidRDefault="00304469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357585" w:history="1">
        <w:r w:rsidR="00937530" w:rsidRPr="00B359A2">
          <w:rPr>
            <w:rStyle w:val="a8"/>
            <w:rFonts w:hint="eastAsia"/>
            <w:noProof/>
          </w:rPr>
          <w:t>表</w:t>
        </w:r>
        <w:r w:rsidR="00937530" w:rsidRPr="00B359A2">
          <w:rPr>
            <w:rStyle w:val="a8"/>
            <w:noProof/>
          </w:rPr>
          <w:t>3</w:t>
        </w:r>
        <w:r w:rsidR="00937530" w:rsidRPr="00B359A2">
          <w:rPr>
            <w:rStyle w:val="a8"/>
            <w:noProof/>
          </w:rPr>
          <w:noBreakHyphen/>
          <w:t>3 FPGA</w:t>
        </w:r>
        <w:r w:rsidR="00937530" w:rsidRPr="00B359A2">
          <w:rPr>
            <w:rStyle w:val="a8"/>
            <w:rFonts w:hint="eastAsia"/>
            <w:noProof/>
          </w:rPr>
          <w:t>时钟与复位管脚分配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_Toc101357585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11</w:t>
        </w:r>
        <w:r w:rsidR="00937530">
          <w:rPr>
            <w:noProof/>
            <w:webHidden/>
          </w:rPr>
          <w:fldChar w:fldCharType="end"/>
        </w:r>
      </w:hyperlink>
    </w:p>
    <w:p w14:paraId="6600DF08" w14:textId="77777777" w:rsidR="00937530" w:rsidRDefault="00304469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357586" w:history="1">
        <w:r w:rsidR="00937530" w:rsidRPr="00B359A2">
          <w:rPr>
            <w:rStyle w:val="a8"/>
            <w:rFonts w:hint="eastAsia"/>
            <w:noProof/>
          </w:rPr>
          <w:t>表</w:t>
        </w:r>
        <w:r w:rsidR="00937530" w:rsidRPr="00B359A2">
          <w:rPr>
            <w:rStyle w:val="a8"/>
            <w:noProof/>
          </w:rPr>
          <w:t>3</w:t>
        </w:r>
        <w:r w:rsidR="00937530" w:rsidRPr="00B359A2">
          <w:rPr>
            <w:rStyle w:val="a8"/>
            <w:noProof/>
          </w:rPr>
          <w:noBreakHyphen/>
          <w:t>4 FPGA SPI Flash</w:t>
        </w:r>
        <w:r w:rsidR="00937530" w:rsidRPr="00B359A2">
          <w:rPr>
            <w:rStyle w:val="a8"/>
            <w:rFonts w:hint="eastAsia"/>
            <w:noProof/>
          </w:rPr>
          <w:t>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_Toc101357586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12</w:t>
        </w:r>
        <w:r w:rsidR="00937530">
          <w:rPr>
            <w:noProof/>
            <w:webHidden/>
          </w:rPr>
          <w:fldChar w:fldCharType="end"/>
        </w:r>
      </w:hyperlink>
    </w:p>
    <w:p w14:paraId="4A791DE8" w14:textId="77777777" w:rsidR="00937530" w:rsidRDefault="00304469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357587" w:history="1">
        <w:r w:rsidR="00937530" w:rsidRPr="00B359A2">
          <w:rPr>
            <w:rStyle w:val="a8"/>
            <w:rFonts w:hint="eastAsia"/>
            <w:noProof/>
          </w:rPr>
          <w:t>表</w:t>
        </w:r>
        <w:r w:rsidR="00937530" w:rsidRPr="00B359A2">
          <w:rPr>
            <w:rStyle w:val="a8"/>
            <w:noProof/>
          </w:rPr>
          <w:t>3</w:t>
        </w:r>
        <w:r w:rsidR="00937530" w:rsidRPr="00B359A2">
          <w:rPr>
            <w:rStyle w:val="a8"/>
            <w:noProof/>
          </w:rPr>
          <w:noBreakHyphen/>
          <w:t>5</w:t>
        </w:r>
        <w:r w:rsidR="00937530" w:rsidRPr="00B359A2">
          <w:rPr>
            <w:rStyle w:val="a8"/>
            <w:rFonts w:hint="eastAsia"/>
            <w:noProof/>
          </w:rPr>
          <w:t>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_Toc101357587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13</w:t>
        </w:r>
        <w:r w:rsidR="00937530">
          <w:rPr>
            <w:noProof/>
            <w:webHidden/>
          </w:rPr>
          <w:fldChar w:fldCharType="end"/>
        </w:r>
      </w:hyperlink>
    </w:p>
    <w:p w14:paraId="237D2B9E" w14:textId="77777777" w:rsidR="00937530" w:rsidRDefault="00304469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357588" w:history="1">
        <w:r w:rsidR="00937530" w:rsidRPr="00B359A2">
          <w:rPr>
            <w:rStyle w:val="a8"/>
            <w:rFonts w:hint="eastAsia"/>
            <w:noProof/>
          </w:rPr>
          <w:t>表</w:t>
        </w:r>
        <w:r w:rsidR="00937530" w:rsidRPr="00B359A2">
          <w:rPr>
            <w:rStyle w:val="a8"/>
            <w:noProof/>
          </w:rPr>
          <w:t>3</w:t>
        </w:r>
        <w:r w:rsidR="00937530" w:rsidRPr="00B359A2">
          <w:rPr>
            <w:rStyle w:val="a8"/>
            <w:noProof/>
          </w:rPr>
          <w:noBreakHyphen/>
          <w:t>6</w:t>
        </w:r>
        <w:r w:rsidR="00937530" w:rsidRPr="00B359A2">
          <w:rPr>
            <w:rStyle w:val="a8"/>
            <w:rFonts w:hint="eastAsia"/>
            <w:noProof/>
          </w:rPr>
          <w:t>下载电路管脚分配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_Toc101357588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14</w:t>
        </w:r>
        <w:r w:rsidR="00937530">
          <w:rPr>
            <w:noProof/>
            <w:webHidden/>
          </w:rPr>
          <w:fldChar w:fldCharType="end"/>
        </w:r>
      </w:hyperlink>
    </w:p>
    <w:p w14:paraId="13FF1A2D" w14:textId="77777777" w:rsidR="00937530" w:rsidRDefault="00304469" w:rsidP="00204371">
      <w:pPr>
        <w:pStyle w:val="af6"/>
        <w:rPr>
          <w:rFonts w:asciiTheme="minorHAnsi" w:hAnsiTheme="minorHAnsi"/>
          <w:noProof/>
          <w:sz w:val="21"/>
          <w:szCs w:val="22"/>
        </w:rPr>
      </w:pPr>
      <w:hyperlink w:anchor="_Toc101357589" w:history="1">
        <w:r w:rsidR="00937530" w:rsidRPr="00B359A2">
          <w:rPr>
            <w:rStyle w:val="a8"/>
            <w:rFonts w:hint="eastAsia"/>
            <w:noProof/>
          </w:rPr>
          <w:t>表</w:t>
        </w:r>
        <w:r w:rsidR="00937530" w:rsidRPr="00B359A2">
          <w:rPr>
            <w:rStyle w:val="a8"/>
            <w:noProof/>
          </w:rPr>
          <w:t>3</w:t>
        </w:r>
        <w:r w:rsidR="00937530" w:rsidRPr="00B359A2">
          <w:rPr>
            <w:rStyle w:val="a8"/>
            <w:noProof/>
          </w:rPr>
          <w:noBreakHyphen/>
          <w:t>7</w:t>
        </w:r>
        <w:r w:rsidR="00937530" w:rsidRPr="00B359A2">
          <w:rPr>
            <w:rStyle w:val="a8"/>
            <w:rFonts w:hint="eastAsia"/>
            <w:noProof/>
          </w:rPr>
          <w:t>下载电路管脚分配</w:t>
        </w:r>
        <w:r w:rsidR="00937530">
          <w:rPr>
            <w:noProof/>
            <w:webHidden/>
          </w:rPr>
          <w:tab/>
        </w:r>
        <w:r w:rsidR="00937530">
          <w:rPr>
            <w:noProof/>
            <w:webHidden/>
          </w:rPr>
          <w:fldChar w:fldCharType="begin"/>
        </w:r>
        <w:r w:rsidR="00937530">
          <w:rPr>
            <w:noProof/>
            <w:webHidden/>
          </w:rPr>
          <w:instrText xml:space="preserve"> PAGEREF _Toc101357589 \h </w:instrText>
        </w:r>
        <w:r w:rsidR="00937530">
          <w:rPr>
            <w:noProof/>
            <w:webHidden/>
          </w:rPr>
        </w:r>
        <w:r w:rsidR="00937530">
          <w:rPr>
            <w:noProof/>
            <w:webHidden/>
          </w:rPr>
          <w:fldChar w:fldCharType="separate"/>
        </w:r>
        <w:r w:rsidR="00937530">
          <w:rPr>
            <w:noProof/>
            <w:webHidden/>
          </w:rPr>
          <w:t>19</w:t>
        </w:r>
        <w:r w:rsidR="00937530">
          <w:rPr>
            <w:noProof/>
            <w:webHidden/>
          </w:rPr>
          <w:fldChar w:fldCharType="end"/>
        </w:r>
      </w:hyperlink>
    </w:p>
    <w:p w14:paraId="277BC5B4" w14:textId="77777777" w:rsidR="006B1313" w:rsidRPr="006B1313" w:rsidRDefault="006B1313" w:rsidP="006B1313">
      <w:pPr>
        <w:ind w:firstLine="480"/>
        <w:sectPr w:rsidR="006B1313" w:rsidRPr="006B1313" w:rsidSect="00D70964">
          <w:pgSz w:w="11906" w:h="16838" w:code="9"/>
          <w:pgMar w:top="1440" w:right="1134" w:bottom="1440" w:left="1134" w:header="567" w:footer="567" w:gutter="0"/>
          <w:pgNumType w:fmt="lowerRoman"/>
          <w:cols w:space="425"/>
          <w:docGrid w:type="lines" w:linePitch="312"/>
        </w:sectPr>
      </w:pPr>
      <w:r>
        <w:fldChar w:fldCharType="end"/>
      </w:r>
    </w:p>
    <w:p w14:paraId="401DA89C" w14:textId="2304509F" w:rsidR="0044605B" w:rsidRPr="0023691B" w:rsidRDefault="0044605B" w:rsidP="00E76BCF">
      <w:pPr>
        <w:pStyle w:val="1"/>
        <w:rPr>
          <w:rFonts w:cs="Arial"/>
        </w:rPr>
      </w:pPr>
      <w:bookmarkStart w:id="4" w:name="_Toc101799090"/>
      <w:r w:rsidRPr="0023691B">
        <w:rPr>
          <w:rFonts w:hint="eastAsia"/>
        </w:rPr>
        <w:lastRenderedPageBreak/>
        <w:t>关于本手册</w:t>
      </w:r>
      <w:bookmarkEnd w:id="4"/>
    </w:p>
    <w:p w14:paraId="4CDA2E48" w14:textId="609F828C" w:rsidR="0044605B" w:rsidRPr="00D327E6" w:rsidRDefault="0044605B" w:rsidP="00F7308C">
      <w:pPr>
        <w:pStyle w:val="2"/>
        <w:rPr>
          <w:b w:val="0"/>
          <w:bCs/>
        </w:rPr>
      </w:pPr>
      <w:bookmarkStart w:id="5" w:name="_Toc101799091"/>
      <w:r w:rsidRPr="00D327E6">
        <w:rPr>
          <w:rFonts w:hint="eastAsia"/>
        </w:rPr>
        <w:t>手册内容</w:t>
      </w:r>
      <w:bookmarkEnd w:id="5"/>
    </w:p>
    <w:p w14:paraId="692E502D" w14:textId="77777777" w:rsidR="0044605B" w:rsidRPr="00E87992" w:rsidRDefault="0044605B" w:rsidP="009C1357">
      <w:pPr>
        <w:ind w:firstLine="480"/>
      </w:pPr>
      <w:r>
        <w:t xml:space="preserve"> </w:t>
      </w:r>
      <w:proofErr w:type="spellStart"/>
      <w:r w:rsidRPr="00C91D95">
        <w:t>MiniStar</w:t>
      </w:r>
      <w:proofErr w:type="spellEnd"/>
      <w:r w:rsidRPr="00C91D95">
        <w:t xml:space="preserve"> </w:t>
      </w:r>
      <w:proofErr w:type="spellStart"/>
      <w:r w:rsidRPr="00C91D95">
        <w:t>nano</w:t>
      </w:r>
      <w:proofErr w:type="spellEnd"/>
      <w:r w:rsidRPr="00C91D95">
        <w:t xml:space="preserve"> Experiment Kit</w:t>
      </w:r>
      <w:r>
        <w:rPr>
          <w:rFonts w:hint="eastAsia"/>
        </w:rPr>
        <w:t>用户手册分为三</w:t>
      </w:r>
      <w:r w:rsidRPr="00E87992">
        <w:rPr>
          <w:rFonts w:hint="eastAsia"/>
        </w:rPr>
        <w:t>个部分：</w:t>
      </w:r>
    </w:p>
    <w:p w14:paraId="30C6CE40" w14:textId="77777777" w:rsidR="0044605B" w:rsidRPr="00E87992" w:rsidRDefault="0044605B" w:rsidP="009C1357">
      <w:pPr>
        <w:pStyle w:val="Numberlist"/>
      </w:pPr>
      <w:r w:rsidRPr="00D327E6">
        <w:rPr>
          <w:rFonts w:hint="eastAsia"/>
        </w:rPr>
        <w:t>简述开发板的功能特点和硬件资源；</w:t>
      </w:r>
    </w:p>
    <w:p w14:paraId="55E34969" w14:textId="77777777" w:rsidR="0044605B" w:rsidRDefault="0044605B" w:rsidP="009C1357">
      <w:pPr>
        <w:pStyle w:val="Numberlist"/>
      </w:pPr>
      <w:r w:rsidRPr="00D327E6">
        <w:rPr>
          <w:rFonts w:hint="eastAsia"/>
        </w:rPr>
        <w:t>介绍开发板上的各部分硬件电路的功能、电路及管脚分配；</w:t>
      </w:r>
    </w:p>
    <w:p w14:paraId="0B842B06" w14:textId="77777777" w:rsidR="0044605B" w:rsidRPr="00D327E6" w:rsidRDefault="0044605B" w:rsidP="009C1357">
      <w:pPr>
        <w:pStyle w:val="Numberlist"/>
      </w:pPr>
      <w:r w:rsidRPr="00D327E6">
        <w:rPr>
          <w:rFonts w:hint="eastAsia"/>
        </w:rPr>
        <w:t>开发板使用注意事项</w:t>
      </w:r>
      <w:r>
        <w:rPr>
          <w:rFonts w:hint="eastAsia"/>
        </w:rPr>
        <w:t>。</w:t>
      </w:r>
      <w:r w:rsidRPr="00D327E6">
        <w:t xml:space="preserve"> </w:t>
      </w:r>
    </w:p>
    <w:p w14:paraId="68732B8A" w14:textId="6948BCF2" w:rsidR="0044605B" w:rsidRPr="00D327E6" w:rsidRDefault="0044605B" w:rsidP="00F7308C">
      <w:pPr>
        <w:pStyle w:val="2"/>
        <w:rPr>
          <w:b w:val="0"/>
          <w:bCs/>
        </w:rPr>
      </w:pPr>
      <w:bookmarkStart w:id="6" w:name="_Toc101799092"/>
      <w:r w:rsidRPr="00D327E6">
        <w:rPr>
          <w:rFonts w:hint="eastAsia"/>
        </w:rPr>
        <w:t>适用产品</w:t>
      </w:r>
      <w:bookmarkEnd w:id="6"/>
    </w:p>
    <w:p w14:paraId="1455ADEB" w14:textId="2D355E0B" w:rsidR="0044605B" w:rsidRPr="00EE14B7" w:rsidRDefault="0044605B" w:rsidP="009C1357">
      <w:pPr>
        <w:ind w:firstLine="480"/>
      </w:pPr>
      <w:r w:rsidRPr="00D327E6">
        <w:rPr>
          <w:rFonts w:hint="eastAsia"/>
        </w:rPr>
        <w:t>本手册中所述信息可适用于以下</w:t>
      </w:r>
      <w:r w:rsidRPr="00D327E6">
        <w:t>GW</w:t>
      </w:r>
      <w:r>
        <w:rPr>
          <w:rFonts w:hint="eastAsia"/>
        </w:rPr>
        <w:t>1NSR</w:t>
      </w:r>
      <w:r w:rsidRPr="00D327E6">
        <w:rPr>
          <w:rFonts w:hint="eastAsia"/>
        </w:rPr>
        <w:t>系列</w:t>
      </w:r>
      <w:r w:rsidRPr="00D327E6">
        <w:t>FPGA</w:t>
      </w:r>
      <w:r w:rsidRPr="00D327E6">
        <w:rPr>
          <w:rFonts w:hint="eastAsia"/>
        </w:rPr>
        <w:t>产品：</w:t>
      </w:r>
      <w:r w:rsidRPr="00A753B4">
        <w:t>GW1NSR-LV4CQN48</w:t>
      </w:r>
      <w:r>
        <w:t>P</w:t>
      </w:r>
      <w:r w:rsidR="00285036">
        <w:rPr>
          <w:rFonts w:hint="eastAsia"/>
        </w:rPr>
        <w:t>。</w:t>
      </w:r>
    </w:p>
    <w:p w14:paraId="35FDC366" w14:textId="2329DC33" w:rsidR="0044605B" w:rsidRPr="00D327E6" w:rsidRDefault="0044605B" w:rsidP="00F7308C">
      <w:pPr>
        <w:pStyle w:val="2"/>
        <w:rPr>
          <w:b w:val="0"/>
          <w:bCs/>
        </w:rPr>
      </w:pPr>
      <w:bookmarkStart w:id="7" w:name="_Toc101799093"/>
      <w:r w:rsidRPr="00D327E6">
        <w:rPr>
          <w:rFonts w:hint="eastAsia"/>
        </w:rPr>
        <w:t>相关文档</w:t>
      </w:r>
      <w:bookmarkEnd w:id="7"/>
    </w:p>
    <w:p w14:paraId="633DEE47" w14:textId="1594E686" w:rsidR="0044605B" w:rsidRPr="00AC6C4C" w:rsidRDefault="0044605B" w:rsidP="009C1357">
      <w:pPr>
        <w:ind w:firstLine="480"/>
      </w:pPr>
      <w:r w:rsidRPr="00AC6C4C">
        <w:rPr>
          <w:rFonts w:hint="eastAsia"/>
        </w:rPr>
        <w:t>通过登录高云</w:t>
      </w:r>
      <w:r w:rsidR="00B90CEF" w:rsidRPr="00B90CEF">
        <w:rPr>
          <w:vertAlign w:val="superscript"/>
        </w:rPr>
        <w:t>®</w:t>
      </w:r>
      <w:r w:rsidRPr="00AC6C4C">
        <w:rPr>
          <w:rFonts w:hint="eastAsia"/>
        </w:rPr>
        <w:t>半导体网站</w:t>
      </w:r>
      <w:r w:rsidRPr="00E87992">
        <w:rPr>
          <w:u w:val="single"/>
        </w:rPr>
        <w:t xml:space="preserve"> </w:t>
      </w:r>
      <w:hyperlink r:id="rId19" w:history="1">
        <w:r w:rsidRPr="00E87992">
          <w:rPr>
            <w:u w:val="single"/>
          </w:rPr>
          <w:t>www.gowinsemi.com.cn</w:t>
        </w:r>
      </w:hyperlink>
      <w:r w:rsidRPr="00E87992">
        <w:rPr>
          <w:u w:val="single"/>
        </w:rPr>
        <w:t xml:space="preserve"> </w:t>
      </w:r>
      <w:r w:rsidRPr="00AC6C4C">
        <w:rPr>
          <w:rFonts w:hint="eastAsia"/>
        </w:rPr>
        <w:t>可以下载、查看以下相关文档：</w:t>
      </w:r>
    </w:p>
    <w:p w14:paraId="2B72DAF0" w14:textId="2FFF4C2A" w:rsidR="00C6676D" w:rsidRPr="007859A2" w:rsidRDefault="00304469" w:rsidP="00C6676D">
      <w:pPr>
        <w:pStyle w:val="Bullet"/>
      </w:pPr>
      <w:hyperlink r:id="rId20" w:history="1">
        <w:r w:rsidR="00C6676D" w:rsidRPr="00C6676D">
          <w:rPr>
            <w:rStyle w:val="a8"/>
            <w:rFonts w:hint="eastAsia"/>
          </w:rPr>
          <w:t>DS861</w:t>
        </w:r>
        <w:r w:rsidR="00C6676D" w:rsidRPr="00C6676D">
          <w:rPr>
            <w:rStyle w:val="a8"/>
            <w:rFonts w:hint="eastAsia"/>
          </w:rPr>
          <w:t>，</w:t>
        </w:r>
        <w:r w:rsidR="00C6676D" w:rsidRPr="00C6676D">
          <w:rPr>
            <w:rStyle w:val="a8"/>
          </w:rPr>
          <w:t>GW1NS</w:t>
        </w:r>
        <w:r w:rsidR="00C6676D" w:rsidRPr="00C6676D">
          <w:rPr>
            <w:rStyle w:val="a8"/>
            <w:rFonts w:hint="eastAsia"/>
          </w:rPr>
          <w:t>R</w:t>
        </w:r>
        <w:r w:rsidR="00C6676D" w:rsidRPr="00C6676D">
          <w:rPr>
            <w:rStyle w:val="a8"/>
            <w:rFonts w:hint="eastAsia"/>
          </w:rPr>
          <w:t>系列</w:t>
        </w:r>
        <w:r w:rsidR="00C6676D" w:rsidRPr="00C6676D">
          <w:rPr>
            <w:rStyle w:val="a8"/>
          </w:rPr>
          <w:t>FPGA</w:t>
        </w:r>
        <w:r w:rsidR="00C6676D" w:rsidRPr="00C6676D">
          <w:rPr>
            <w:rStyle w:val="a8"/>
            <w:rFonts w:hint="eastAsia"/>
          </w:rPr>
          <w:t>产品数据手册</w:t>
        </w:r>
      </w:hyperlink>
    </w:p>
    <w:p w14:paraId="7045ED12" w14:textId="69AFD41A" w:rsidR="00C6676D" w:rsidRPr="007859A2" w:rsidRDefault="00304469" w:rsidP="00C6676D">
      <w:pPr>
        <w:pStyle w:val="Bullet"/>
      </w:pPr>
      <w:hyperlink r:id="rId21" w:history="1">
        <w:r w:rsidR="00C6676D" w:rsidRPr="00C6676D">
          <w:rPr>
            <w:rStyle w:val="a8"/>
            <w:rFonts w:hint="eastAsia"/>
          </w:rPr>
          <w:t>UG863</w:t>
        </w:r>
        <w:r w:rsidR="00C6676D" w:rsidRPr="00C6676D">
          <w:rPr>
            <w:rStyle w:val="a8"/>
            <w:rFonts w:hint="eastAsia"/>
          </w:rPr>
          <w:t>，</w:t>
        </w:r>
        <w:r w:rsidR="00C6676D" w:rsidRPr="00C6676D">
          <w:rPr>
            <w:rStyle w:val="a8"/>
          </w:rPr>
          <w:t>GW1NS</w:t>
        </w:r>
        <w:r w:rsidR="00C6676D" w:rsidRPr="00C6676D">
          <w:rPr>
            <w:rStyle w:val="a8"/>
            <w:rFonts w:hint="eastAsia"/>
          </w:rPr>
          <w:t>R</w:t>
        </w:r>
        <w:r w:rsidR="00C6676D" w:rsidRPr="00C6676D">
          <w:rPr>
            <w:rStyle w:val="a8"/>
            <w:rFonts w:hint="eastAsia"/>
          </w:rPr>
          <w:t>系列</w:t>
        </w:r>
        <w:r w:rsidR="00C6676D" w:rsidRPr="00C6676D">
          <w:rPr>
            <w:rStyle w:val="a8"/>
          </w:rPr>
          <w:t>FPGA</w:t>
        </w:r>
        <w:r w:rsidR="00C6676D" w:rsidRPr="00C6676D">
          <w:rPr>
            <w:rStyle w:val="a8"/>
            <w:rFonts w:hint="eastAsia"/>
          </w:rPr>
          <w:t>产品封装与管脚手册</w:t>
        </w:r>
      </w:hyperlink>
    </w:p>
    <w:p w14:paraId="45A4BB1B" w14:textId="003C9E9C" w:rsidR="00C6676D" w:rsidRPr="007859A2" w:rsidRDefault="00304469" w:rsidP="00C6676D">
      <w:pPr>
        <w:pStyle w:val="Bullet"/>
      </w:pPr>
      <w:hyperlink r:id="rId22" w:history="1">
        <w:r w:rsidR="00C6676D" w:rsidRPr="00C6676D">
          <w:rPr>
            <w:rStyle w:val="a8"/>
            <w:rFonts w:cs="Arial" w:hint="eastAsia"/>
          </w:rPr>
          <w:t>UG864</w:t>
        </w:r>
        <w:r w:rsidR="00C6676D" w:rsidRPr="00C6676D">
          <w:rPr>
            <w:rStyle w:val="a8"/>
            <w:rFonts w:cs="Arial" w:hint="eastAsia"/>
          </w:rPr>
          <w:t>，</w:t>
        </w:r>
        <w:r w:rsidR="00C6676D" w:rsidRPr="00C6676D">
          <w:rPr>
            <w:rStyle w:val="a8"/>
            <w:rFonts w:cs="Arial" w:hint="eastAsia"/>
          </w:rPr>
          <w:t>GW1N</w:t>
        </w:r>
        <w:r w:rsidR="00C6676D" w:rsidRPr="00C6676D">
          <w:rPr>
            <w:rStyle w:val="a8"/>
            <w:rFonts w:cs="Arial"/>
          </w:rPr>
          <w:t>S</w:t>
        </w:r>
        <w:r w:rsidR="00C6676D" w:rsidRPr="00C6676D">
          <w:rPr>
            <w:rStyle w:val="a8"/>
            <w:rFonts w:cs="Arial" w:hint="eastAsia"/>
          </w:rPr>
          <w:t>R</w:t>
        </w:r>
        <w:r w:rsidR="00C6676D" w:rsidRPr="00C6676D">
          <w:rPr>
            <w:rStyle w:val="a8"/>
            <w:rFonts w:cs="Arial"/>
          </w:rPr>
          <w:t>-</w:t>
        </w:r>
        <w:r w:rsidR="00C6676D" w:rsidRPr="00C6676D">
          <w:rPr>
            <w:rStyle w:val="a8"/>
            <w:rFonts w:cs="Arial" w:hint="eastAsia"/>
          </w:rPr>
          <w:t>4</w:t>
        </w:r>
        <w:r w:rsidR="00C6676D" w:rsidRPr="00C6676D">
          <w:rPr>
            <w:rStyle w:val="a8"/>
            <w:rFonts w:cs="Arial" w:hint="eastAsia"/>
          </w:rPr>
          <w:t>器件</w:t>
        </w:r>
        <w:r w:rsidR="00C6676D" w:rsidRPr="00C6676D">
          <w:rPr>
            <w:rStyle w:val="a8"/>
            <w:rFonts w:cs="Arial" w:hint="eastAsia"/>
          </w:rPr>
          <w:t>Pinout</w:t>
        </w:r>
        <w:r w:rsidR="00C6676D" w:rsidRPr="00C6676D">
          <w:rPr>
            <w:rStyle w:val="a8"/>
            <w:rFonts w:cs="Arial" w:hint="eastAsia"/>
          </w:rPr>
          <w:t>手册</w:t>
        </w:r>
      </w:hyperlink>
    </w:p>
    <w:p w14:paraId="5BAAE67B" w14:textId="37ED4F8E" w:rsidR="00C6676D" w:rsidRPr="007859A2" w:rsidRDefault="00304469" w:rsidP="00C6676D">
      <w:pPr>
        <w:pStyle w:val="Bullet"/>
      </w:pPr>
      <w:hyperlink r:id="rId23" w:history="1">
        <w:r w:rsidR="00C6676D" w:rsidRPr="00C6676D">
          <w:rPr>
            <w:rStyle w:val="a8"/>
            <w:rFonts w:hint="eastAsia"/>
          </w:rPr>
          <w:t>UG290</w:t>
        </w:r>
        <w:r w:rsidR="00C6676D" w:rsidRPr="00C6676D">
          <w:rPr>
            <w:rStyle w:val="a8"/>
            <w:rFonts w:hint="eastAsia"/>
          </w:rPr>
          <w:t>，</w:t>
        </w:r>
        <w:r w:rsidR="00C6676D" w:rsidRPr="00C6676D">
          <w:rPr>
            <w:rStyle w:val="a8"/>
          </w:rPr>
          <w:t>G</w:t>
        </w:r>
        <w:r w:rsidR="00C6676D" w:rsidRPr="00C6676D">
          <w:rPr>
            <w:rStyle w:val="a8"/>
            <w:rFonts w:hint="eastAsia"/>
          </w:rPr>
          <w:t xml:space="preserve">owin </w:t>
        </w:r>
        <w:r w:rsidR="00C6676D" w:rsidRPr="00C6676D">
          <w:rPr>
            <w:rStyle w:val="a8"/>
          </w:rPr>
          <w:t>FPGA</w:t>
        </w:r>
        <w:r w:rsidR="00C6676D" w:rsidRPr="00C6676D">
          <w:rPr>
            <w:rStyle w:val="a8"/>
            <w:rFonts w:hint="eastAsia"/>
          </w:rPr>
          <w:t>产品编程配置手册</w:t>
        </w:r>
      </w:hyperlink>
    </w:p>
    <w:p w14:paraId="4658D732" w14:textId="528A51AB" w:rsidR="00C6676D" w:rsidRPr="007859A2" w:rsidRDefault="00304469" w:rsidP="00C6676D">
      <w:pPr>
        <w:pStyle w:val="Bullet"/>
      </w:pPr>
      <w:hyperlink r:id="rId24" w:history="1">
        <w:r w:rsidR="00C6676D" w:rsidRPr="00C6676D">
          <w:rPr>
            <w:rStyle w:val="a8"/>
            <w:rFonts w:hint="eastAsia"/>
          </w:rPr>
          <w:t>SUG100</w:t>
        </w:r>
        <w:r w:rsidR="00C6676D" w:rsidRPr="00C6676D">
          <w:rPr>
            <w:rStyle w:val="a8"/>
            <w:rFonts w:hint="eastAsia"/>
          </w:rPr>
          <w:t>，</w:t>
        </w:r>
        <w:r w:rsidR="00C6676D" w:rsidRPr="00C6676D">
          <w:rPr>
            <w:rStyle w:val="a8"/>
            <w:rFonts w:hint="eastAsia"/>
          </w:rPr>
          <w:t>Gowin</w:t>
        </w:r>
        <w:proofErr w:type="gramStart"/>
        <w:r w:rsidR="00C6676D" w:rsidRPr="00C6676D">
          <w:rPr>
            <w:rStyle w:val="a8"/>
            <w:rFonts w:hint="eastAsia"/>
          </w:rPr>
          <w:t>云源软件</w:t>
        </w:r>
        <w:proofErr w:type="gramEnd"/>
        <w:r w:rsidR="00C6676D" w:rsidRPr="00C6676D">
          <w:rPr>
            <w:rStyle w:val="a8"/>
            <w:rFonts w:hint="eastAsia"/>
          </w:rPr>
          <w:t>用户手册</w:t>
        </w:r>
      </w:hyperlink>
    </w:p>
    <w:p w14:paraId="68254378" w14:textId="77777777" w:rsidR="00DC4313" w:rsidRDefault="00DC4313" w:rsidP="003E0D3D">
      <w:pPr>
        <w:pStyle w:val="2"/>
        <w:pageBreakBefore/>
        <w:rPr>
          <w:b w:val="0"/>
          <w:bCs/>
        </w:rPr>
      </w:pPr>
      <w:bookmarkStart w:id="8" w:name="_Toc101799094"/>
      <w:r w:rsidRPr="00D327E6">
        <w:rPr>
          <w:rFonts w:hint="eastAsia"/>
        </w:rPr>
        <w:lastRenderedPageBreak/>
        <w:t>术语、缩略语</w:t>
      </w:r>
      <w:bookmarkEnd w:id="8"/>
    </w:p>
    <w:p w14:paraId="789A3592" w14:textId="77777777" w:rsidR="00DC4313" w:rsidRPr="00AC6C4C" w:rsidRDefault="00DC4313" w:rsidP="00DC4313">
      <w:pPr>
        <w:ind w:firstLine="480"/>
      </w:pPr>
      <w:r w:rsidRPr="00AC6C4C">
        <w:rPr>
          <w:rFonts w:hint="eastAsia"/>
        </w:rPr>
        <w:t>表</w:t>
      </w:r>
      <w:r w:rsidRPr="00AC6C4C">
        <w:t xml:space="preserve"> 1-1 </w:t>
      </w:r>
      <w:r w:rsidRPr="00AC6C4C">
        <w:rPr>
          <w:rFonts w:hint="eastAsia"/>
        </w:rPr>
        <w:t>中列出了本手册中出现的相关术语、缩略语及相关释义。</w:t>
      </w:r>
    </w:p>
    <w:p w14:paraId="4F062038" w14:textId="15B4E65C" w:rsidR="00DC4313" w:rsidRDefault="00407D9F" w:rsidP="00DC4313">
      <w:pPr>
        <w:pStyle w:val="af0"/>
      </w:pPr>
      <w:bookmarkStart w:id="9" w:name="_Ref450577400"/>
      <w:bookmarkStart w:id="10" w:name="_Toc101357581"/>
      <w:r w:rsidRPr="006010E8">
        <w:rPr>
          <w:rFonts w:hint="eastAsia"/>
        </w:rPr>
        <w:t>表</w:t>
      </w:r>
      <w:fldSimple w:instr=" STYLEREF 1 \s ">
        <w:r w:rsidR="00937530">
          <w:rPr>
            <w:noProof/>
          </w:rPr>
          <w:t>1</w:t>
        </w:r>
      </w:fldSimple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1</w:t>
      </w:r>
      <w:r w:rsidRPr="006010E8">
        <w:fldChar w:fldCharType="end"/>
      </w:r>
      <w:bookmarkEnd w:id="9"/>
      <w:r w:rsidR="00DC4313" w:rsidRPr="00B52221">
        <w:rPr>
          <w:rFonts w:hint="eastAsia"/>
        </w:rPr>
        <w:t>术语、缩略语</w:t>
      </w:r>
      <w:bookmarkEnd w:id="10"/>
    </w:p>
    <w:tbl>
      <w:tblPr>
        <w:tblStyle w:val="13"/>
        <w:tblW w:w="4082" w:type="pct"/>
        <w:jc w:val="right"/>
        <w:tblLayout w:type="fixed"/>
        <w:tblLook w:val="04A0" w:firstRow="1" w:lastRow="0" w:firstColumn="1" w:lastColumn="0" w:noHBand="0" w:noVBand="1"/>
      </w:tblPr>
      <w:tblGrid>
        <w:gridCol w:w="1701"/>
        <w:gridCol w:w="3969"/>
        <w:gridCol w:w="2375"/>
      </w:tblGrid>
      <w:tr w:rsidR="00734695" w:rsidRPr="00CA124B" w14:paraId="6A55068A" w14:textId="77777777" w:rsidTr="003E0D3D">
        <w:trPr>
          <w:trHeight w:val="340"/>
          <w:tblHeader/>
          <w:jc w:val="right"/>
        </w:trPr>
        <w:tc>
          <w:tcPr>
            <w:tcW w:w="1701" w:type="dxa"/>
            <w:shd w:val="clear" w:color="auto" w:fill="C0C0C0"/>
            <w:vAlign w:val="center"/>
          </w:tcPr>
          <w:p w14:paraId="39358526" w14:textId="77777777" w:rsidR="00734695" w:rsidRPr="00CA124B" w:rsidRDefault="00734695" w:rsidP="001F37FD">
            <w:pPr>
              <w:pStyle w:val="Tabletext"/>
            </w:pPr>
            <w:r w:rsidRPr="00CA124B">
              <w:t>术语、缩略语</w:t>
            </w:r>
          </w:p>
        </w:tc>
        <w:tc>
          <w:tcPr>
            <w:tcW w:w="3969" w:type="dxa"/>
            <w:shd w:val="clear" w:color="auto" w:fill="C0C0C0"/>
            <w:vAlign w:val="center"/>
          </w:tcPr>
          <w:p w14:paraId="5541CA0F" w14:textId="77777777" w:rsidR="00734695" w:rsidRPr="00CA124B" w:rsidRDefault="00734695" w:rsidP="001F37FD">
            <w:pPr>
              <w:pStyle w:val="Tabletext"/>
            </w:pPr>
            <w:r w:rsidRPr="00CA124B">
              <w:t>全称</w:t>
            </w:r>
          </w:p>
        </w:tc>
        <w:tc>
          <w:tcPr>
            <w:tcW w:w="2375" w:type="dxa"/>
            <w:shd w:val="clear" w:color="auto" w:fill="C0C0C0"/>
            <w:vAlign w:val="center"/>
          </w:tcPr>
          <w:p w14:paraId="57F197AF" w14:textId="77777777" w:rsidR="00734695" w:rsidRPr="00CA124B" w:rsidRDefault="00734695" w:rsidP="001F37FD">
            <w:pPr>
              <w:pStyle w:val="Tabletext"/>
            </w:pPr>
            <w:r w:rsidRPr="00CA124B">
              <w:t>含义</w:t>
            </w:r>
          </w:p>
        </w:tc>
      </w:tr>
      <w:tr w:rsidR="00734695" w:rsidRPr="00CA124B" w14:paraId="54512FFD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33BEAD03" w14:textId="5395502E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FPGA </w:t>
            </w:r>
          </w:p>
        </w:tc>
        <w:tc>
          <w:tcPr>
            <w:tcW w:w="3969" w:type="dxa"/>
            <w:vAlign w:val="center"/>
          </w:tcPr>
          <w:p w14:paraId="35002255" w14:textId="6D7A159F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Field Programmable Gate Array </w:t>
            </w:r>
          </w:p>
        </w:tc>
        <w:tc>
          <w:tcPr>
            <w:tcW w:w="2375" w:type="dxa"/>
            <w:vAlign w:val="center"/>
          </w:tcPr>
          <w:p w14:paraId="6131F357" w14:textId="30261AB8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现场可编程门阵列</w:t>
            </w:r>
          </w:p>
        </w:tc>
      </w:tr>
      <w:tr w:rsidR="00734695" w:rsidRPr="00CA124B" w14:paraId="406A1513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9AADF84" w14:textId="4A125E40" w:rsidR="00734695" w:rsidRPr="00CA124B" w:rsidRDefault="00734695" w:rsidP="001F37FD">
            <w:pPr>
              <w:pStyle w:val="Tabletext"/>
              <w:rPr>
                <w:bCs/>
              </w:rPr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LED </w:t>
            </w:r>
          </w:p>
        </w:tc>
        <w:tc>
          <w:tcPr>
            <w:tcW w:w="3969" w:type="dxa"/>
            <w:vAlign w:val="center"/>
          </w:tcPr>
          <w:p w14:paraId="3B4DA64B" w14:textId="22F14675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Light Emitting Diode </w:t>
            </w:r>
          </w:p>
        </w:tc>
        <w:tc>
          <w:tcPr>
            <w:tcW w:w="2375" w:type="dxa"/>
            <w:vAlign w:val="center"/>
          </w:tcPr>
          <w:p w14:paraId="2CF14ED5" w14:textId="3F60AD93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发光二极管</w:t>
            </w:r>
          </w:p>
        </w:tc>
      </w:tr>
      <w:tr w:rsidR="00734695" w:rsidRPr="00CA124B" w14:paraId="0B63132A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0B74F9F" w14:textId="5AE26185" w:rsidR="00734695" w:rsidRPr="00CA124B" w:rsidRDefault="00734695" w:rsidP="001F37FD">
            <w:pPr>
              <w:pStyle w:val="Tabletext"/>
              <w:rPr>
                <w:bCs/>
              </w:rPr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LDO </w:t>
            </w:r>
          </w:p>
        </w:tc>
        <w:tc>
          <w:tcPr>
            <w:tcW w:w="3969" w:type="dxa"/>
            <w:vAlign w:val="center"/>
          </w:tcPr>
          <w:p w14:paraId="537658CF" w14:textId="32AD02AF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Low Dropout Regulator </w:t>
            </w:r>
          </w:p>
        </w:tc>
        <w:tc>
          <w:tcPr>
            <w:tcW w:w="2375" w:type="dxa"/>
            <w:vAlign w:val="center"/>
          </w:tcPr>
          <w:p w14:paraId="7E39D310" w14:textId="455A853C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低压差线性稳压器</w:t>
            </w:r>
          </w:p>
        </w:tc>
      </w:tr>
      <w:tr w:rsidR="00734695" w:rsidRPr="00CA124B" w14:paraId="6BBFD76C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72E2D998" w14:textId="3313C8F5" w:rsidR="00734695" w:rsidRPr="00CA124B" w:rsidRDefault="00734695" w:rsidP="001F37FD">
            <w:pPr>
              <w:pStyle w:val="Tabletext"/>
              <w:rPr>
                <w:bCs/>
              </w:rPr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GPIO </w:t>
            </w:r>
          </w:p>
        </w:tc>
        <w:tc>
          <w:tcPr>
            <w:tcW w:w="3969" w:type="dxa"/>
            <w:vAlign w:val="center"/>
          </w:tcPr>
          <w:p w14:paraId="03C283EC" w14:textId="430F5B8A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General Purpose Input Output </w:t>
            </w:r>
          </w:p>
        </w:tc>
        <w:tc>
          <w:tcPr>
            <w:tcW w:w="2375" w:type="dxa"/>
            <w:vAlign w:val="center"/>
          </w:tcPr>
          <w:p w14:paraId="584BB732" w14:textId="533D1967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通用输入</w:t>
            </w: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>/</w:t>
            </w: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输出</w:t>
            </w:r>
          </w:p>
        </w:tc>
      </w:tr>
      <w:tr w:rsidR="00734695" w:rsidRPr="00CA124B" w14:paraId="33CD062D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39B83768" w14:textId="46F10102" w:rsidR="00734695" w:rsidRPr="00CA124B" w:rsidRDefault="00734695" w:rsidP="001F37FD">
            <w:pPr>
              <w:pStyle w:val="Tabletext"/>
              <w:rPr>
                <w:bCs/>
              </w:rPr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LUT4 </w:t>
            </w:r>
          </w:p>
        </w:tc>
        <w:tc>
          <w:tcPr>
            <w:tcW w:w="3969" w:type="dxa"/>
            <w:vAlign w:val="center"/>
          </w:tcPr>
          <w:p w14:paraId="6B325D48" w14:textId="41B52CA9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4-input Look-up Table </w:t>
            </w:r>
          </w:p>
        </w:tc>
        <w:tc>
          <w:tcPr>
            <w:tcW w:w="2375" w:type="dxa"/>
            <w:vAlign w:val="center"/>
          </w:tcPr>
          <w:p w14:paraId="06317E75" w14:textId="4DC586D5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4 </w:t>
            </w: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输入查找表</w:t>
            </w:r>
          </w:p>
        </w:tc>
      </w:tr>
      <w:tr w:rsidR="00734695" w:rsidRPr="00CA124B" w14:paraId="1E8E0648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5B72C49D" w14:textId="7EFF6CFA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SSRAM </w:t>
            </w:r>
          </w:p>
        </w:tc>
        <w:tc>
          <w:tcPr>
            <w:tcW w:w="3969" w:type="dxa"/>
            <w:vAlign w:val="center"/>
          </w:tcPr>
          <w:p w14:paraId="5CED93D3" w14:textId="556C14E9" w:rsidR="00734695" w:rsidRPr="00CA124B" w:rsidRDefault="00734695" w:rsidP="001F37FD">
            <w:pPr>
              <w:pStyle w:val="Tabletext"/>
            </w:pPr>
            <w:r w:rsidRPr="00CA124B">
              <w:t>Shadow Static Random Access Memory</w:t>
            </w:r>
          </w:p>
        </w:tc>
        <w:tc>
          <w:tcPr>
            <w:tcW w:w="2375" w:type="dxa"/>
            <w:vAlign w:val="center"/>
          </w:tcPr>
          <w:p w14:paraId="214CE8DC" w14:textId="5DAC9223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分布式静态随机存储器</w:t>
            </w:r>
          </w:p>
        </w:tc>
      </w:tr>
      <w:tr w:rsidR="00734695" w:rsidRPr="00CA124B" w14:paraId="653A0FF5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993C123" w14:textId="03FA82D6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BSRAM </w:t>
            </w:r>
          </w:p>
        </w:tc>
        <w:tc>
          <w:tcPr>
            <w:tcW w:w="3969" w:type="dxa"/>
            <w:vAlign w:val="center"/>
          </w:tcPr>
          <w:p w14:paraId="44653268" w14:textId="313DA220" w:rsidR="00734695" w:rsidRPr="00CA124B" w:rsidRDefault="00734695" w:rsidP="001F37FD">
            <w:pPr>
              <w:pStyle w:val="Tabletext"/>
            </w:pPr>
            <w:r w:rsidRPr="00CA124B">
              <w:t>Block Static Random Access Memory</w:t>
            </w:r>
          </w:p>
        </w:tc>
        <w:tc>
          <w:tcPr>
            <w:tcW w:w="2375" w:type="dxa"/>
            <w:vAlign w:val="center"/>
          </w:tcPr>
          <w:p w14:paraId="794B9FB0" w14:textId="16DE6B96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块状静态随机存储器</w:t>
            </w:r>
          </w:p>
        </w:tc>
      </w:tr>
      <w:tr w:rsidR="00734695" w:rsidRPr="00CA124B" w14:paraId="61E92C91" w14:textId="77777777" w:rsidTr="003E0D3D">
        <w:trPr>
          <w:trHeight w:val="371"/>
          <w:jc w:val="right"/>
        </w:trPr>
        <w:tc>
          <w:tcPr>
            <w:tcW w:w="1701" w:type="dxa"/>
            <w:vAlign w:val="center"/>
          </w:tcPr>
          <w:p w14:paraId="7F830EEE" w14:textId="307E9E4A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PLL </w:t>
            </w:r>
          </w:p>
        </w:tc>
        <w:tc>
          <w:tcPr>
            <w:tcW w:w="3969" w:type="dxa"/>
            <w:vAlign w:val="center"/>
          </w:tcPr>
          <w:p w14:paraId="61E0B400" w14:textId="6F8DD442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Phase-locked Loop </w:t>
            </w:r>
          </w:p>
        </w:tc>
        <w:tc>
          <w:tcPr>
            <w:tcW w:w="2375" w:type="dxa"/>
            <w:vAlign w:val="center"/>
          </w:tcPr>
          <w:p w14:paraId="04664171" w14:textId="4CE5E372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锁相环</w:t>
            </w:r>
          </w:p>
        </w:tc>
      </w:tr>
      <w:tr w:rsidR="00734695" w:rsidRPr="00CA124B" w14:paraId="37BBA4A2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95FB06F" w14:textId="5BE88466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DLL </w:t>
            </w:r>
          </w:p>
        </w:tc>
        <w:tc>
          <w:tcPr>
            <w:tcW w:w="3969" w:type="dxa"/>
            <w:vAlign w:val="center"/>
          </w:tcPr>
          <w:p w14:paraId="77007287" w14:textId="6FDEC7B7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Delay-locked Loop </w:t>
            </w:r>
          </w:p>
        </w:tc>
        <w:tc>
          <w:tcPr>
            <w:tcW w:w="2375" w:type="dxa"/>
            <w:vAlign w:val="center"/>
          </w:tcPr>
          <w:p w14:paraId="6736ADEF" w14:textId="3EDF1268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延迟锁相环</w:t>
            </w:r>
          </w:p>
        </w:tc>
      </w:tr>
      <w:tr w:rsidR="00734695" w:rsidRPr="00CA124B" w14:paraId="31165CD9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34A7A987" w14:textId="252EDF4B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DSP </w:t>
            </w:r>
          </w:p>
        </w:tc>
        <w:tc>
          <w:tcPr>
            <w:tcW w:w="3969" w:type="dxa"/>
            <w:vAlign w:val="center"/>
          </w:tcPr>
          <w:p w14:paraId="1F1F6F3F" w14:textId="316309EB" w:rsidR="00734695" w:rsidRPr="00CA124B" w:rsidRDefault="00734695" w:rsidP="001F37FD">
            <w:pPr>
              <w:pStyle w:val="Tabletext"/>
            </w:pPr>
            <w:r w:rsidRPr="00CA124B">
              <w:rPr>
                <w:rStyle w:val="fontstyle21"/>
                <w:rFonts w:eastAsiaTheme="minorEastAsia"/>
                <w:color w:val="auto"/>
                <w:sz w:val="21"/>
                <w:szCs w:val="21"/>
              </w:rPr>
              <w:t xml:space="preserve">Digital Signal Processing </w:t>
            </w:r>
          </w:p>
        </w:tc>
        <w:tc>
          <w:tcPr>
            <w:tcW w:w="2375" w:type="dxa"/>
            <w:vAlign w:val="center"/>
          </w:tcPr>
          <w:p w14:paraId="13FB7724" w14:textId="384A54DE" w:rsidR="00734695" w:rsidRPr="00CA124B" w:rsidRDefault="00734695" w:rsidP="001F37FD">
            <w:pPr>
              <w:pStyle w:val="Tabletext"/>
            </w:pP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数字信号处理</w:t>
            </w:r>
          </w:p>
        </w:tc>
      </w:tr>
      <w:tr w:rsidR="00734695" w:rsidRPr="00CA124B" w14:paraId="6DD4F961" w14:textId="77777777" w:rsidTr="003E0D3D">
        <w:trPr>
          <w:trHeight w:val="340"/>
          <w:jc w:val="right"/>
        </w:trPr>
        <w:tc>
          <w:tcPr>
            <w:tcW w:w="1701" w:type="dxa"/>
            <w:vAlign w:val="center"/>
          </w:tcPr>
          <w:p w14:paraId="41F4B039" w14:textId="133E355E" w:rsidR="00734695" w:rsidRPr="00CA124B" w:rsidRDefault="00734695" w:rsidP="001F37FD">
            <w:pPr>
              <w:pStyle w:val="Tabletext"/>
            </w:pPr>
            <w:r w:rsidRPr="00CA124B">
              <w:t>QN48P</w:t>
            </w:r>
          </w:p>
        </w:tc>
        <w:tc>
          <w:tcPr>
            <w:tcW w:w="3969" w:type="dxa"/>
            <w:vAlign w:val="center"/>
          </w:tcPr>
          <w:p w14:paraId="631947CE" w14:textId="033DFBD3" w:rsidR="00734695" w:rsidRPr="00CA124B" w:rsidRDefault="00734695" w:rsidP="001F37FD">
            <w:pPr>
              <w:pStyle w:val="Tabletext"/>
            </w:pPr>
            <w:r w:rsidRPr="00CA124B">
              <w:t>QN48P</w:t>
            </w:r>
          </w:p>
        </w:tc>
        <w:tc>
          <w:tcPr>
            <w:tcW w:w="2375" w:type="dxa"/>
            <w:vAlign w:val="center"/>
          </w:tcPr>
          <w:p w14:paraId="5BE4A684" w14:textId="21A3FCEA" w:rsidR="00734695" w:rsidRPr="00CA124B" w:rsidRDefault="00734695" w:rsidP="001F37FD">
            <w:pPr>
              <w:pStyle w:val="Tabletext"/>
            </w:pPr>
            <w:r w:rsidRPr="00CA124B">
              <w:t>QN48P</w:t>
            </w:r>
            <w:r w:rsidRPr="00CA124B">
              <w:rPr>
                <w:rStyle w:val="fontstyle01"/>
                <w:rFonts w:ascii="Arial" w:eastAsiaTheme="minorEastAsia" w:hAnsi="Arial" w:cs="Arial"/>
                <w:color w:val="auto"/>
                <w:sz w:val="21"/>
                <w:szCs w:val="21"/>
              </w:rPr>
              <w:t>封装</w:t>
            </w:r>
          </w:p>
        </w:tc>
      </w:tr>
    </w:tbl>
    <w:p w14:paraId="025327AC" w14:textId="1C66078C" w:rsidR="0044605B" w:rsidRPr="00FC5154" w:rsidRDefault="0044605B" w:rsidP="00F7308C">
      <w:pPr>
        <w:pStyle w:val="2"/>
        <w:rPr>
          <w:b w:val="0"/>
          <w:bCs/>
        </w:rPr>
      </w:pPr>
      <w:bookmarkStart w:id="11" w:name="_Toc101799095"/>
      <w:r>
        <w:rPr>
          <w:rFonts w:hint="eastAsia"/>
        </w:rPr>
        <w:t>技术支持</w:t>
      </w:r>
      <w:bookmarkEnd w:id="11"/>
    </w:p>
    <w:p w14:paraId="4B25A51C" w14:textId="2BEC51F0" w:rsidR="0044605B" w:rsidRPr="00146E9E" w:rsidRDefault="0044605B" w:rsidP="00D976A9">
      <w:pPr>
        <w:pStyle w:val="Numberlist"/>
        <w:numPr>
          <w:ilvl w:val="0"/>
          <w:numId w:val="19"/>
        </w:numPr>
      </w:pPr>
      <w:r w:rsidRPr="00146E9E">
        <w:t>最新</w:t>
      </w:r>
      <w:r>
        <w:rPr>
          <w:rFonts w:hint="eastAsia"/>
        </w:rPr>
        <w:t>FPGA</w:t>
      </w:r>
      <w:r>
        <w:rPr>
          <w:rFonts w:hint="eastAsia"/>
        </w:rPr>
        <w:t>技术</w:t>
      </w:r>
      <w:r w:rsidRPr="00146E9E">
        <w:t>资讯请</w:t>
      </w:r>
      <w:r w:rsidRPr="00146E9E">
        <w:rPr>
          <w:rFonts w:hint="eastAsia"/>
        </w:rPr>
        <w:t>关注</w:t>
      </w:r>
      <w:r w:rsidRPr="00146E9E">
        <w:t>公众号</w:t>
      </w:r>
      <w:r w:rsidR="003E0D3D">
        <w:rPr>
          <w:rFonts w:hint="eastAsia"/>
        </w:rPr>
        <w:t>MYMNIEYE</w:t>
      </w:r>
    </w:p>
    <w:p w14:paraId="7E3C02C7" w14:textId="73BED490" w:rsidR="0044605B" w:rsidRDefault="0044605B" w:rsidP="00D976A9">
      <w:pPr>
        <w:pStyle w:val="Numberlist"/>
      </w:pPr>
      <w:r>
        <w:rPr>
          <w:rFonts w:hint="eastAsia"/>
        </w:rPr>
        <w:t>教学</w:t>
      </w:r>
      <w:r w:rsidRPr="00146E9E">
        <w:rPr>
          <w:rFonts w:hint="eastAsia"/>
        </w:rPr>
        <w:t>视频</w:t>
      </w:r>
      <w:r w:rsidRPr="00146E9E">
        <w:t>链接</w:t>
      </w:r>
      <w:r>
        <w:rPr>
          <w:rFonts w:hint="eastAsia"/>
        </w:rPr>
        <w:t>更新</w:t>
      </w:r>
      <w:r>
        <w:t>地址</w:t>
      </w:r>
      <w:r>
        <w:rPr>
          <w:rFonts w:hint="eastAsia"/>
        </w:rPr>
        <w:t>：</w:t>
      </w:r>
      <w:hyperlink r:id="rId25" w:history="1">
        <w:r w:rsidRPr="00265651">
          <w:rPr>
            <w:rStyle w:val="a8"/>
            <w:rFonts w:ascii="微软雅黑" w:eastAsia="微软雅黑" w:hAnsi="微软雅黑" w:cs="宋体"/>
            <w:szCs w:val="24"/>
          </w:rPr>
          <w:t>https://space.bilibili.com/507416742</w:t>
        </w:r>
      </w:hyperlink>
    </w:p>
    <w:p w14:paraId="5F439ACE" w14:textId="08936B2F" w:rsidR="0044605B" w:rsidRDefault="0044605B" w:rsidP="00D976A9">
      <w:pPr>
        <w:pStyle w:val="Numberlist"/>
      </w:pPr>
      <w:proofErr w:type="gramStart"/>
      <w:r w:rsidRPr="00146E9E">
        <w:t>淘宝店铺</w:t>
      </w:r>
      <w:proofErr w:type="gramEnd"/>
      <w:r w:rsidRPr="00146E9E">
        <w:t>：小眼睛半导体</w:t>
      </w:r>
    </w:p>
    <w:p w14:paraId="3F96BD1C" w14:textId="5A2DA287" w:rsidR="0044605B" w:rsidRPr="00146E9E" w:rsidRDefault="0044605B" w:rsidP="00D976A9">
      <w:pPr>
        <w:pStyle w:val="Numberlist"/>
      </w:pPr>
      <w:r>
        <w:t>技术指导</w:t>
      </w:r>
      <w:r>
        <w:rPr>
          <w:rFonts w:hint="eastAsia"/>
        </w:rPr>
        <w:t>QQ</w:t>
      </w:r>
      <w:r>
        <w:rPr>
          <w:rFonts w:hint="eastAsia"/>
        </w:rPr>
        <w:t>群</w:t>
      </w:r>
      <w:r>
        <w:t>：</w:t>
      </w:r>
      <w:r>
        <w:t>808770961</w:t>
      </w:r>
    </w:p>
    <w:p w14:paraId="14E1A0B5" w14:textId="77777777" w:rsidR="0044605B" w:rsidRDefault="0044605B" w:rsidP="0044605B">
      <w:pPr>
        <w:spacing w:line="277" w:lineRule="exact"/>
        <w:ind w:firstLine="480"/>
        <w:rPr>
          <w:rFonts w:eastAsia="Times New Roman"/>
          <w:szCs w:val="24"/>
        </w:rPr>
      </w:pPr>
    </w:p>
    <w:p w14:paraId="5796830A" w14:textId="2AC0B379" w:rsidR="0044605B" w:rsidRPr="008F68F2" w:rsidRDefault="0044605B" w:rsidP="00E76BCF">
      <w:pPr>
        <w:pStyle w:val="1"/>
      </w:pPr>
      <w:bookmarkStart w:id="12" w:name="_Toc101799096"/>
      <w:r w:rsidRPr="0023691B">
        <w:rPr>
          <w:rFonts w:hint="eastAsia"/>
        </w:rPr>
        <w:lastRenderedPageBreak/>
        <w:t>开发板介绍</w:t>
      </w:r>
      <w:bookmarkEnd w:id="12"/>
    </w:p>
    <w:p w14:paraId="442E0A06" w14:textId="613363CC" w:rsidR="0044605B" w:rsidRDefault="0044605B" w:rsidP="00F7308C">
      <w:pPr>
        <w:pStyle w:val="2"/>
      </w:pPr>
      <w:bookmarkStart w:id="13" w:name="_Toc101799097"/>
      <w:r w:rsidRPr="00B52221">
        <w:rPr>
          <w:rFonts w:hint="eastAsia"/>
        </w:rPr>
        <w:t>概述</w:t>
      </w:r>
      <w:bookmarkEnd w:id="13"/>
    </w:p>
    <w:p w14:paraId="150E9A22" w14:textId="76C21931" w:rsidR="00D976A9" w:rsidRPr="00E87992" w:rsidRDefault="00407D9F" w:rsidP="00D976A9">
      <w:pPr>
        <w:pStyle w:val="af0"/>
      </w:pPr>
      <w:bookmarkStart w:id="14" w:name="_Toc101799063"/>
      <w:r w:rsidRPr="007859A2">
        <w:t>图</w:t>
      </w:r>
      <w:fldSimple w:instr=" STYLEREF 1 \s ">
        <w:r w:rsidR="00937530">
          <w:rPr>
            <w:noProof/>
          </w:rPr>
          <w:t>2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</w:t>
      </w:r>
      <w:r w:rsidRPr="007859A2">
        <w:fldChar w:fldCharType="end"/>
      </w:r>
      <w:r>
        <w:rPr>
          <w:rFonts w:hint="eastAsia"/>
        </w:rPr>
        <w:t xml:space="preserve"> </w:t>
      </w:r>
      <w:proofErr w:type="spellStart"/>
      <w:r w:rsidR="00D976A9" w:rsidRPr="00C91D95">
        <w:t>MiniStar</w:t>
      </w:r>
      <w:proofErr w:type="spellEnd"/>
      <w:r w:rsidR="00D976A9" w:rsidRPr="00C91D95">
        <w:t xml:space="preserve"> </w:t>
      </w:r>
      <w:proofErr w:type="spellStart"/>
      <w:r w:rsidR="00D976A9" w:rsidRPr="00C91D95">
        <w:t>nano</w:t>
      </w:r>
      <w:proofErr w:type="spellEnd"/>
      <w:r w:rsidR="00D976A9" w:rsidRPr="00C91D95">
        <w:t xml:space="preserve"> Experiment Kit</w:t>
      </w:r>
      <w:bookmarkEnd w:id="14"/>
    </w:p>
    <w:p w14:paraId="35435788" w14:textId="77777777" w:rsidR="0044605B" w:rsidRDefault="0044605B" w:rsidP="00407D9F">
      <w:pPr>
        <w:pStyle w:val="FigureC"/>
        <w:rPr>
          <w:rStyle w:val="15"/>
          <w:rFonts w:ascii="微软雅黑" w:eastAsia="微软雅黑" w:hAnsi="微软雅黑" w:cs="宋体"/>
          <w:b/>
          <w:bCs/>
          <w:i w:val="0"/>
          <w:iCs w:val="0"/>
          <w:sz w:val="32"/>
          <w:szCs w:val="32"/>
        </w:rPr>
      </w:pPr>
      <w:r>
        <w:rPr>
          <w:noProof/>
        </w:rPr>
        <w:drawing>
          <wp:inline distT="0" distB="0" distL="0" distR="0" wp14:anchorId="6C85461C" wp14:editId="74450788">
            <wp:extent cx="4560124" cy="3016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3" t="20106" r="6961" b="16676"/>
                    <a:stretch/>
                  </pic:blipFill>
                  <pic:spPr bwMode="auto">
                    <a:xfrm>
                      <a:off x="0" y="0"/>
                      <a:ext cx="4573693" cy="302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BC744" w14:textId="77777777" w:rsidR="00D976A9" w:rsidRPr="00CE0A06" w:rsidRDefault="00D976A9" w:rsidP="00D976A9">
      <w:pPr>
        <w:pStyle w:val="FigureCR"/>
        <w:rPr>
          <w:rStyle w:val="15"/>
          <w:rFonts w:ascii="微软雅黑" w:eastAsia="微软雅黑" w:hAnsi="微软雅黑" w:cs="宋体"/>
          <w:b/>
          <w:bCs/>
          <w:i w:val="0"/>
          <w:iCs w:val="0"/>
          <w:sz w:val="32"/>
          <w:szCs w:val="32"/>
        </w:rPr>
      </w:pPr>
    </w:p>
    <w:p w14:paraId="53534B1B" w14:textId="33DF92D0" w:rsidR="0044605B" w:rsidRDefault="0044605B" w:rsidP="00D976A9">
      <w:pPr>
        <w:ind w:firstLine="480"/>
      </w:pPr>
      <w:proofErr w:type="spellStart"/>
      <w:r w:rsidRPr="00C91D95">
        <w:t>MiniStar</w:t>
      </w:r>
      <w:proofErr w:type="spellEnd"/>
      <w:r w:rsidRPr="00C91D95">
        <w:t xml:space="preserve"> </w:t>
      </w:r>
      <w:proofErr w:type="spellStart"/>
      <w:r w:rsidRPr="00C91D95">
        <w:t>nano</w:t>
      </w:r>
      <w:proofErr w:type="spellEnd"/>
      <w:r w:rsidRPr="00C91D95">
        <w:t xml:space="preserve"> Experiment Kit</w:t>
      </w:r>
      <w:r>
        <w:rPr>
          <w:rFonts w:hint="eastAsia"/>
        </w:rPr>
        <w:t>是以</w:t>
      </w:r>
      <w:r w:rsidRPr="00C20DCC">
        <w:t>高云半导体</w:t>
      </w:r>
      <w:r w:rsidRPr="00C20DCC">
        <w:t xml:space="preserve"> GW</w:t>
      </w:r>
      <w:r>
        <w:rPr>
          <w:rFonts w:hint="eastAsia"/>
        </w:rPr>
        <w:t>1</w:t>
      </w:r>
      <w:r>
        <w:t>NSR</w:t>
      </w:r>
      <w:r w:rsidRPr="00C20DCC">
        <w:t>系列</w:t>
      </w:r>
      <w:r w:rsidR="00B90CEF">
        <w:t>FPGA</w:t>
      </w:r>
      <w:r w:rsidR="002D329D">
        <w:rPr>
          <w:rFonts w:hint="eastAsia"/>
        </w:rPr>
        <w:t xml:space="preserve"> </w:t>
      </w:r>
      <w:r w:rsidRPr="00A753B4">
        <w:rPr>
          <w:rFonts w:cs="宋体"/>
        </w:rPr>
        <w:t>GW1NSR-LV4CQN48</w:t>
      </w:r>
      <w:r>
        <w:rPr>
          <w:rFonts w:cs="宋体"/>
        </w:rPr>
        <w:t>P</w:t>
      </w:r>
      <w:r w:rsidRPr="00C20DCC">
        <w:rPr>
          <w:rFonts w:hint="eastAsia"/>
        </w:rPr>
        <w:t>为</w:t>
      </w:r>
      <w:r w:rsidRPr="00C20DCC">
        <w:t>核心</w:t>
      </w:r>
      <w:r>
        <w:rPr>
          <w:rFonts w:hint="eastAsia"/>
        </w:rPr>
        <w:t>。</w:t>
      </w:r>
    </w:p>
    <w:p w14:paraId="3D753163" w14:textId="42932C63" w:rsidR="0044605B" w:rsidRDefault="0044605B" w:rsidP="002D329D">
      <w:pPr>
        <w:ind w:leftChars="759" w:left="1822" w:firstLineChars="150" w:firstLine="360"/>
      </w:pPr>
      <w:r w:rsidRPr="0020279B">
        <w:rPr>
          <w:rFonts w:hint="eastAsia"/>
        </w:rPr>
        <w:t>高云半导体</w:t>
      </w:r>
      <w:r w:rsidR="00B90CEF">
        <w:rPr>
          <w:rFonts w:hint="eastAsia"/>
        </w:rPr>
        <w:t xml:space="preserve"> GW1NSR</w:t>
      </w:r>
      <w:r w:rsidRPr="0020279B">
        <w:rPr>
          <w:rFonts w:hint="eastAsia"/>
        </w:rPr>
        <w:t>系列</w:t>
      </w:r>
      <w:r w:rsidRPr="0020279B">
        <w:rPr>
          <w:rFonts w:hint="eastAsia"/>
        </w:rPr>
        <w:t xml:space="preserve"> FPGA </w:t>
      </w:r>
      <w:r w:rsidRPr="0020279B">
        <w:rPr>
          <w:rFonts w:hint="eastAsia"/>
        </w:rPr>
        <w:t>产品是</w:t>
      </w:r>
      <w:r>
        <w:rPr>
          <w:rFonts w:hint="eastAsia"/>
        </w:rPr>
        <w:t>高云</w:t>
      </w:r>
      <w:r>
        <w:t>半导体小蜜蜂</w:t>
      </w:r>
      <w:r w:rsidR="002D329D">
        <w:rPr>
          <w:rFonts w:hint="eastAsia"/>
        </w:rPr>
        <w:t>(</w:t>
      </w:r>
      <w:proofErr w:type="spellStart"/>
      <w:r w:rsidR="002D329D">
        <w:rPr>
          <w:rFonts w:hint="eastAsia"/>
        </w:rPr>
        <w:t>LittleBee</w:t>
      </w:r>
      <w:proofErr w:type="spellEnd"/>
      <w:r w:rsidR="002D329D" w:rsidRPr="00B90CEF">
        <w:rPr>
          <w:vertAlign w:val="superscript"/>
        </w:rPr>
        <w:t>®</w:t>
      </w:r>
      <w:r w:rsidR="002D329D">
        <w:rPr>
          <w:rFonts w:cs="Arial" w:hint="eastAsia"/>
        </w:rPr>
        <w:t xml:space="preserve">) </w:t>
      </w:r>
      <w:r w:rsidRPr="00B90CEF">
        <w:rPr>
          <w:rFonts w:cs="Arial"/>
        </w:rPr>
        <w:t>家</w:t>
      </w:r>
      <w:r w:rsidRPr="0020279B">
        <w:rPr>
          <w:rFonts w:hint="eastAsia"/>
        </w:rPr>
        <w:t>族第一代</w:t>
      </w:r>
      <w:r w:rsidRPr="0020279B">
        <w:rPr>
          <w:rFonts w:hint="eastAsia"/>
        </w:rPr>
        <w:t xml:space="preserve"> FPGA </w:t>
      </w:r>
      <w:r w:rsidRPr="0020279B">
        <w:rPr>
          <w:rFonts w:hint="eastAsia"/>
        </w:rPr>
        <w:t>产品，是一款系统级封装芯片，内部集成了</w:t>
      </w:r>
      <w:r w:rsidR="00B90CEF">
        <w:rPr>
          <w:rFonts w:hint="eastAsia"/>
        </w:rPr>
        <w:t>GW1NS</w:t>
      </w:r>
      <w:r w:rsidRPr="0020279B">
        <w:rPr>
          <w:rFonts w:hint="eastAsia"/>
        </w:rPr>
        <w:t>系列</w:t>
      </w:r>
      <w:r w:rsidRPr="0020279B">
        <w:rPr>
          <w:rFonts w:hint="eastAsia"/>
        </w:rPr>
        <w:t>FPGA</w:t>
      </w:r>
      <w:r w:rsidRPr="0020279B">
        <w:rPr>
          <w:rFonts w:hint="eastAsia"/>
        </w:rPr>
        <w:t>产品和</w:t>
      </w:r>
      <w:r w:rsidR="00B90CEF">
        <w:rPr>
          <w:rFonts w:hint="eastAsia"/>
        </w:rPr>
        <w:t>PSRAM</w:t>
      </w:r>
      <w:r w:rsidRPr="0020279B">
        <w:rPr>
          <w:rFonts w:hint="eastAsia"/>
        </w:rPr>
        <w:t>存储芯片</w:t>
      </w:r>
      <w:r>
        <w:rPr>
          <w:rFonts w:hint="eastAsia"/>
        </w:rPr>
        <w:t>；</w:t>
      </w:r>
      <w:r w:rsidRPr="0020279B">
        <w:rPr>
          <w:rFonts w:hint="eastAsia"/>
        </w:rPr>
        <w:t>包括</w:t>
      </w:r>
      <w:r w:rsidR="00B90CEF">
        <w:rPr>
          <w:rFonts w:hint="eastAsia"/>
        </w:rPr>
        <w:t>GW1NSR-2C</w:t>
      </w:r>
      <w:r w:rsidRPr="0020279B">
        <w:rPr>
          <w:rFonts w:hint="eastAsia"/>
        </w:rPr>
        <w:t>器件，</w:t>
      </w:r>
      <w:r w:rsidR="00B90CEF">
        <w:rPr>
          <w:rFonts w:hint="eastAsia"/>
        </w:rPr>
        <w:t>GW1NSR-4C</w:t>
      </w:r>
      <w:r w:rsidRPr="0020279B">
        <w:rPr>
          <w:rFonts w:hint="eastAsia"/>
        </w:rPr>
        <w:t>器件</w:t>
      </w:r>
      <w:r>
        <w:rPr>
          <w:rFonts w:hint="eastAsia"/>
        </w:rPr>
        <w:t>,</w:t>
      </w:r>
      <w:r w:rsidR="00B90CEF">
        <w:rPr>
          <w:rFonts w:hint="eastAsia"/>
        </w:rPr>
        <w:t xml:space="preserve"> GW1NSR-2</w:t>
      </w:r>
      <w:r w:rsidRPr="0020279B">
        <w:rPr>
          <w:rFonts w:hint="eastAsia"/>
        </w:rPr>
        <w:t>器件，</w:t>
      </w:r>
      <w:r w:rsidR="00B90CEF">
        <w:rPr>
          <w:rFonts w:hint="eastAsia"/>
        </w:rPr>
        <w:t>GW1NSR-4</w:t>
      </w:r>
      <w:r w:rsidRPr="0020279B">
        <w:rPr>
          <w:rFonts w:hint="eastAsia"/>
        </w:rPr>
        <w:t>器件。</w:t>
      </w:r>
      <w:r w:rsidR="00B90CEF">
        <w:rPr>
          <w:rFonts w:hint="eastAsia"/>
        </w:rPr>
        <w:t>GW1NSR-2C</w:t>
      </w:r>
      <w:r w:rsidRPr="0020279B">
        <w:rPr>
          <w:rFonts w:hint="eastAsia"/>
        </w:rPr>
        <w:t>及</w:t>
      </w:r>
      <w:r w:rsidRPr="0020279B">
        <w:rPr>
          <w:rFonts w:hint="eastAsia"/>
        </w:rPr>
        <w:t>GW1NSR-4C</w:t>
      </w:r>
      <w:r w:rsidRPr="0020279B">
        <w:rPr>
          <w:rFonts w:hint="eastAsia"/>
        </w:rPr>
        <w:t>器件内嵌</w:t>
      </w:r>
      <w:r w:rsidR="00B90CEF">
        <w:rPr>
          <w:rFonts w:hint="eastAsia"/>
        </w:rPr>
        <w:t xml:space="preserve"> ARM Cortex-M3</w:t>
      </w:r>
      <w:r w:rsidRPr="0020279B">
        <w:rPr>
          <w:rFonts w:hint="eastAsia"/>
        </w:rPr>
        <w:t>硬核处理器。此外，</w:t>
      </w:r>
      <w:r w:rsidR="00B90CEF">
        <w:rPr>
          <w:rFonts w:hint="eastAsia"/>
        </w:rPr>
        <w:t>GW1NSR</w:t>
      </w:r>
      <w:r w:rsidRPr="0020279B">
        <w:rPr>
          <w:rFonts w:hint="eastAsia"/>
        </w:rPr>
        <w:t>系列</w:t>
      </w:r>
      <w:r w:rsidR="00B90CEF">
        <w:rPr>
          <w:rFonts w:hint="eastAsia"/>
        </w:rPr>
        <w:t>FPGA</w:t>
      </w:r>
      <w:r w:rsidRPr="0020279B">
        <w:rPr>
          <w:rFonts w:hint="eastAsia"/>
        </w:rPr>
        <w:t>产品内嵌</w:t>
      </w:r>
      <w:r w:rsidR="00B90CEF">
        <w:rPr>
          <w:rFonts w:hint="eastAsia"/>
        </w:rPr>
        <w:t>USB2.0</w:t>
      </w:r>
      <w:r w:rsidRPr="0020279B">
        <w:rPr>
          <w:rFonts w:hint="eastAsia"/>
        </w:rPr>
        <w:t xml:space="preserve"> PHY</w:t>
      </w:r>
      <w:r w:rsidRPr="0020279B">
        <w:rPr>
          <w:rFonts w:hint="eastAsia"/>
        </w:rPr>
        <w:t>、用户闪存以及</w:t>
      </w:r>
      <w:r w:rsidR="00B90CEF">
        <w:rPr>
          <w:rFonts w:hint="eastAsia"/>
        </w:rPr>
        <w:t>ADC</w:t>
      </w:r>
      <w:r w:rsidRPr="0020279B">
        <w:rPr>
          <w:rFonts w:hint="eastAsia"/>
        </w:rPr>
        <w:t>转换器。</w:t>
      </w:r>
      <w:r w:rsidRPr="0020279B">
        <w:rPr>
          <w:rFonts w:hint="eastAsia"/>
        </w:rPr>
        <w:t xml:space="preserve"> </w:t>
      </w:r>
    </w:p>
    <w:p w14:paraId="53F46FFE" w14:textId="21617254" w:rsidR="0044605B" w:rsidRPr="00CB2943" w:rsidRDefault="0044605B" w:rsidP="00D976A9">
      <w:pPr>
        <w:ind w:firstLine="480"/>
      </w:pPr>
      <w:r w:rsidRPr="0020279B">
        <w:rPr>
          <w:rFonts w:hint="eastAsia"/>
        </w:rPr>
        <w:t>GW1NSR-2C / GW1NSR-4C</w:t>
      </w:r>
      <w:r w:rsidRPr="0020279B">
        <w:rPr>
          <w:rFonts w:hint="eastAsia"/>
        </w:rPr>
        <w:t>器件以</w:t>
      </w:r>
      <w:r w:rsidR="00A478EF">
        <w:rPr>
          <w:rFonts w:hint="eastAsia"/>
        </w:rPr>
        <w:t>ARM Cortex-M3</w:t>
      </w:r>
      <w:r w:rsidRPr="0020279B">
        <w:rPr>
          <w:rFonts w:hint="eastAsia"/>
        </w:rPr>
        <w:t>硬核处理器为核</w:t>
      </w:r>
      <w:r w:rsidRPr="0020279B">
        <w:rPr>
          <w:rFonts w:hint="eastAsia"/>
        </w:rPr>
        <w:lastRenderedPageBreak/>
        <w:t>心，具备了实现系统功能所需要的最小内存；内嵌的</w:t>
      </w:r>
      <w:r w:rsidR="00A478EF">
        <w:rPr>
          <w:rFonts w:hint="eastAsia"/>
        </w:rPr>
        <w:t>FPGA</w:t>
      </w:r>
      <w:r w:rsidRPr="0020279B">
        <w:rPr>
          <w:rFonts w:hint="eastAsia"/>
        </w:rPr>
        <w:t>逻辑模块单元方便灵活，可实现多种外设控制功能，能提供出色的计算功能和异常系统响应中断，具有高性能、低功耗、管脚数量少、使用灵活、瞬时启动、低成本、非易失性、高安全性、封装类型丰富等特点。</w:t>
      </w:r>
      <w:r w:rsidR="00A478EF">
        <w:rPr>
          <w:rFonts w:hint="eastAsia"/>
        </w:rPr>
        <w:t>GW1NSR-2C</w:t>
      </w:r>
      <w:r w:rsidRPr="0020279B">
        <w:rPr>
          <w:rFonts w:hint="eastAsia"/>
        </w:rPr>
        <w:t>器件实现了可编程逻辑器件和嵌入式处理器的无缝连接，</w:t>
      </w:r>
      <w:r w:rsidRPr="0020279B">
        <w:rPr>
          <w:rFonts w:hint="eastAsia"/>
        </w:rPr>
        <w:t xml:space="preserve"> </w:t>
      </w:r>
      <w:r w:rsidRPr="0020279B">
        <w:rPr>
          <w:rFonts w:hint="eastAsia"/>
        </w:rPr>
        <w:t>兼容多种外围器件标准，可大幅降低用户成本，可广泛应用于工业控制、通信、物联网、伺服驱动、消费等多个领域。</w:t>
      </w:r>
    </w:p>
    <w:p w14:paraId="6379329F" w14:textId="00BAE898" w:rsidR="0044605B" w:rsidRPr="00E87992" w:rsidRDefault="0044605B" w:rsidP="00F7308C">
      <w:pPr>
        <w:pStyle w:val="2"/>
        <w:rPr>
          <w:b w:val="0"/>
          <w:bCs/>
        </w:rPr>
      </w:pPr>
      <w:bookmarkStart w:id="15" w:name="_Toc101799098"/>
      <w:r w:rsidRPr="00E87992">
        <w:rPr>
          <w:rFonts w:hint="eastAsia"/>
        </w:rPr>
        <w:t>开发板套件</w:t>
      </w:r>
      <w:bookmarkEnd w:id="15"/>
    </w:p>
    <w:p w14:paraId="3B97E550" w14:textId="77777777" w:rsidR="0044605B" w:rsidRPr="00E87992" w:rsidRDefault="0044605B" w:rsidP="00D976A9">
      <w:pPr>
        <w:ind w:firstLine="480"/>
      </w:pPr>
      <w:r w:rsidRPr="00E87992">
        <w:rPr>
          <w:rFonts w:hint="eastAsia"/>
        </w:rPr>
        <w:t>开发板套件包括：</w:t>
      </w:r>
    </w:p>
    <w:p w14:paraId="4D4508F3" w14:textId="7CEBE2AC" w:rsidR="0044605B" w:rsidRPr="00E87992" w:rsidRDefault="0044605B" w:rsidP="0010456D">
      <w:pPr>
        <w:pStyle w:val="Bullet"/>
      </w:pPr>
      <w:bookmarkStart w:id="16" w:name="_Hlk11253122"/>
      <w:r w:rsidRPr="00E87992">
        <w:rPr>
          <w:rFonts w:hint="eastAsia"/>
        </w:rPr>
        <w:t>开发板</w:t>
      </w:r>
    </w:p>
    <w:p w14:paraId="6C7538C7" w14:textId="0063EA35" w:rsidR="0044605B" w:rsidRDefault="0044605B" w:rsidP="0010456D">
      <w:pPr>
        <w:pStyle w:val="Bullet"/>
      </w:pPr>
      <w:r>
        <w:rPr>
          <w:rFonts w:hint="eastAsia"/>
        </w:rPr>
        <w:t>板卡</w:t>
      </w:r>
      <w:r w:rsidR="00A478EF">
        <w:rPr>
          <w:rFonts w:hint="eastAsia"/>
        </w:rPr>
        <w:t>用户</w:t>
      </w:r>
      <w:r>
        <w:rPr>
          <w:rFonts w:hint="eastAsia"/>
        </w:rPr>
        <w:t>指导</w:t>
      </w:r>
      <w:r w:rsidRPr="00E87992">
        <w:rPr>
          <w:rFonts w:hint="eastAsia"/>
        </w:rPr>
        <w:t>手册</w:t>
      </w:r>
      <w:bookmarkStart w:id="17" w:name="_Hlk11251586"/>
      <w:bookmarkEnd w:id="16"/>
    </w:p>
    <w:p w14:paraId="6F22EEA6" w14:textId="1181166B" w:rsidR="00463CE2" w:rsidRPr="00485614" w:rsidRDefault="00407D9F" w:rsidP="00463CE2">
      <w:pPr>
        <w:pStyle w:val="af0"/>
      </w:pPr>
      <w:bookmarkStart w:id="18" w:name="_Toc101799064"/>
      <w:r w:rsidRPr="007859A2">
        <w:t>图</w:t>
      </w:r>
      <w:fldSimple w:instr=" STYLEREF 1 \s ">
        <w:r w:rsidR="00937530">
          <w:rPr>
            <w:noProof/>
          </w:rPr>
          <w:t>2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2</w:t>
      </w:r>
      <w:r w:rsidRPr="007859A2">
        <w:fldChar w:fldCharType="end"/>
      </w:r>
      <w:r>
        <w:rPr>
          <w:rFonts w:hint="eastAsia"/>
        </w:rPr>
        <w:t xml:space="preserve"> </w:t>
      </w:r>
      <w:proofErr w:type="spellStart"/>
      <w:r w:rsidR="00463CE2" w:rsidRPr="00C91D95">
        <w:t>MiniStar</w:t>
      </w:r>
      <w:proofErr w:type="spellEnd"/>
      <w:r w:rsidR="00463CE2" w:rsidRPr="00C91D95">
        <w:t xml:space="preserve"> </w:t>
      </w:r>
      <w:proofErr w:type="spellStart"/>
      <w:r w:rsidR="00463CE2" w:rsidRPr="00C91D95">
        <w:t>nano</w:t>
      </w:r>
      <w:proofErr w:type="spellEnd"/>
      <w:r w:rsidR="00463CE2" w:rsidRPr="00C91D95">
        <w:t xml:space="preserve"> Experiment Kit</w:t>
      </w:r>
      <w:r w:rsidR="00463CE2">
        <w:rPr>
          <w:rFonts w:hint="eastAsia"/>
        </w:rPr>
        <w:t>功能</w:t>
      </w:r>
      <w:r w:rsidR="00463CE2">
        <w:t>接口</w:t>
      </w:r>
      <w:bookmarkEnd w:id="18"/>
    </w:p>
    <w:bookmarkEnd w:id="17"/>
    <w:p w14:paraId="681016B6" w14:textId="77777777" w:rsidR="0044605B" w:rsidRDefault="0044605B" w:rsidP="00463CE2">
      <w:pPr>
        <w:pStyle w:val="FigureCR"/>
      </w:pPr>
      <w:r>
        <w:object w:dxaOrig="11551" w:dyaOrig="7350" w14:anchorId="323C80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5pt;height:262.75pt" o:ole="">
            <v:imagedata r:id="rId27" o:title=""/>
          </v:shape>
          <o:OLEObject Type="Embed" ProgID="Visio.Drawing.15" ShapeID="_x0000_i1025" DrawAspect="Content" ObjectID="_1712412199" r:id="rId28"/>
        </w:object>
      </w:r>
    </w:p>
    <w:p w14:paraId="710C5A52" w14:textId="77777777" w:rsidR="0044605B" w:rsidRDefault="0044605B" w:rsidP="0044605B">
      <w:pPr>
        <w:adjustRightInd w:val="0"/>
        <w:snapToGrid w:val="0"/>
        <w:spacing w:before="54"/>
        <w:ind w:firstLine="420"/>
        <w:jc w:val="center"/>
        <w:rPr>
          <w:rFonts w:ascii="微软雅黑" w:eastAsia="微软雅黑" w:hAnsi="微软雅黑"/>
          <w:sz w:val="21"/>
        </w:rPr>
      </w:pPr>
    </w:p>
    <w:p w14:paraId="01F1FC72" w14:textId="723B6464" w:rsidR="0044605B" w:rsidRDefault="0044605B" w:rsidP="00F7308C">
      <w:pPr>
        <w:pStyle w:val="2"/>
      </w:pPr>
      <w:bookmarkStart w:id="19" w:name="_Toc101799099"/>
      <w:r w:rsidRPr="004136E0">
        <w:rPr>
          <w:rFonts w:hint="eastAsia"/>
        </w:rPr>
        <w:lastRenderedPageBreak/>
        <w:t>系统</w:t>
      </w:r>
      <w:r w:rsidR="00281E6C">
        <w:rPr>
          <w:rFonts w:hint="eastAsia"/>
        </w:rPr>
        <w:t>框图</w:t>
      </w:r>
      <w:bookmarkEnd w:id="19"/>
    </w:p>
    <w:p w14:paraId="109B0E15" w14:textId="68A07D54" w:rsidR="00463CE2" w:rsidRPr="00485614" w:rsidRDefault="00407D9F" w:rsidP="00463CE2">
      <w:pPr>
        <w:pStyle w:val="af0"/>
      </w:pPr>
      <w:bookmarkStart w:id="20" w:name="_Toc101799065"/>
      <w:r w:rsidRPr="007859A2">
        <w:t>图</w:t>
      </w:r>
      <w:fldSimple w:instr=" STYLEREF 1 \s ">
        <w:r w:rsidR="00937530">
          <w:rPr>
            <w:noProof/>
          </w:rPr>
          <w:t>2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3</w:t>
      </w:r>
      <w:r w:rsidRPr="007859A2">
        <w:fldChar w:fldCharType="end"/>
      </w:r>
      <w:r>
        <w:rPr>
          <w:rFonts w:hint="eastAsia"/>
        </w:rPr>
        <w:t xml:space="preserve"> </w:t>
      </w:r>
      <w:proofErr w:type="spellStart"/>
      <w:r w:rsidR="00463CE2" w:rsidRPr="00C91D95">
        <w:t>MiniStar</w:t>
      </w:r>
      <w:proofErr w:type="spellEnd"/>
      <w:r w:rsidR="00463CE2" w:rsidRPr="00C91D95">
        <w:t xml:space="preserve"> </w:t>
      </w:r>
      <w:proofErr w:type="spellStart"/>
      <w:r w:rsidR="00463CE2" w:rsidRPr="00C91D95">
        <w:t>nano</w:t>
      </w:r>
      <w:proofErr w:type="spellEnd"/>
      <w:r w:rsidR="00463CE2" w:rsidRPr="00C91D95">
        <w:t xml:space="preserve"> Experiment Kit</w:t>
      </w:r>
      <w:r w:rsidR="00AE3D6F">
        <w:rPr>
          <w:rFonts w:hint="eastAsia"/>
        </w:rPr>
        <w:t>系统框</w:t>
      </w:r>
      <w:r w:rsidR="00463CE2">
        <w:rPr>
          <w:rFonts w:hint="eastAsia"/>
        </w:rPr>
        <w:t>图</w:t>
      </w:r>
      <w:bookmarkEnd w:id="20"/>
    </w:p>
    <w:p w14:paraId="3B6E503F" w14:textId="77777777" w:rsidR="0044605B" w:rsidRDefault="0044605B" w:rsidP="00407D9F">
      <w:pPr>
        <w:pStyle w:val="FigureCR"/>
      </w:pPr>
      <w:r w:rsidRPr="00407D9F">
        <w:object w:dxaOrig="16470" w:dyaOrig="10561" w14:anchorId="5617318E">
          <v:shape id="_x0000_i1026" type="#_x0000_t75" style="width:411.45pt;height:263.7pt" o:ole="">
            <v:imagedata r:id="rId29" o:title=""/>
          </v:shape>
          <o:OLEObject Type="Embed" ProgID="Visio.Drawing.15" ShapeID="_x0000_i1026" DrawAspect="Content" ObjectID="_1712412200" r:id="rId30"/>
        </w:object>
      </w:r>
    </w:p>
    <w:p w14:paraId="1B8C2C66" w14:textId="0E9B5B62" w:rsidR="0044605B" w:rsidRPr="004136E0" w:rsidRDefault="0044605B" w:rsidP="00F7308C">
      <w:pPr>
        <w:pStyle w:val="2"/>
        <w:rPr>
          <w:b w:val="0"/>
          <w:bCs/>
        </w:rPr>
      </w:pPr>
      <w:bookmarkStart w:id="21" w:name="_Toc101799100"/>
      <w:r w:rsidRPr="004136E0">
        <w:rPr>
          <w:rFonts w:hint="eastAsia"/>
        </w:rPr>
        <w:t>特性</w:t>
      </w:r>
      <w:bookmarkEnd w:id="21"/>
    </w:p>
    <w:p w14:paraId="6B8FF621" w14:textId="77777777" w:rsidR="0044605B" w:rsidRPr="004136E0" w:rsidRDefault="0044605B" w:rsidP="00463CE2">
      <w:pPr>
        <w:ind w:firstLine="480"/>
      </w:pPr>
      <w:proofErr w:type="spellStart"/>
      <w:r w:rsidRPr="00C91D95">
        <w:t>MiniStar</w:t>
      </w:r>
      <w:proofErr w:type="spellEnd"/>
      <w:r w:rsidRPr="00C91D95">
        <w:t xml:space="preserve"> </w:t>
      </w:r>
      <w:proofErr w:type="spellStart"/>
      <w:r w:rsidRPr="00C91D95">
        <w:t>nano</w:t>
      </w:r>
      <w:proofErr w:type="spellEnd"/>
      <w:r w:rsidRPr="00C91D95">
        <w:t xml:space="preserve"> Experiment Kit</w:t>
      </w:r>
      <w:r w:rsidRPr="004136E0">
        <w:rPr>
          <w:rFonts w:hint="eastAsia"/>
        </w:rPr>
        <w:t>组成结构及特性如下：</w:t>
      </w:r>
    </w:p>
    <w:p w14:paraId="0CE24F38" w14:textId="034D9222" w:rsidR="0044605B" w:rsidRPr="004136E0" w:rsidRDefault="0044605B" w:rsidP="00463CE2">
      <w:pPr>
        <w:pStyle w:val="Numberlist"/>
        <w:numPr>
          <w:ilvl w:val="0"/>
          <w:numId w:val="20"/>
        </w:numPr>
      </w:pPr>
      <w:r w:rsidRPr="004136E0">
        <w:t>FPGA</w:t>
      </w:r>
    </w:p>
    <w:p w14:paraId="6105DB27" w14:textId="13549C86" w:rsidR="0044605B" w:rsidRPr="004136E0" w:rsidRDefault="0044605B" w:rsidP="0010456D">
      <w:pPr>
        <w:pStyle w:val="sub-bullet"/>
      </w:pPr>
      <w:r w:rsidRPr="004136E0">
        <w:rPr>
          <w:rFonts w:hint="eastAsia"/>
        </w:rPr>
        <w:t>采用</w:t>
      </w:r>
      <w:r w:rsidRPr="004136E0">
        <w:t xml:space="preserve"> </w:t>
      </w:r>
      <w:r>
        <w:t>QN48P</w:t>
      </w:r>
      <w:r w:rsidRPr="004136E0">
        <w:rPr>
          <w:rFonts w:hint="eastAsia"/>
        </w:rPr>
        <w:t>封装</w:t>
      </w:r>
    </w:p>
    <w:p w14:paraId="38B54FC5" w14:textId="3F518406" w:rsidR="0044605B" w:rsidRPr="004136E0" w:rsidRDefault="0044605B" w:rsidP="0010456D">
      <w:pPr>
        <w:pStyle w:val="sub-bullet"/>
      </w:pPr>
      <w:r w:rsidRPr="004136E0">
        <w:rPr>
          <w:rFonts w:hint="eastAsia"/>
        </w:rPr>
        <w:t>内嵌</w:t>
      </w:r>
      <w:r w:rsidRPr="0020279B">
        <w:rPr>
          <w:rFonts w:hint="eastAsia"/>
        </w:rPr>
        <w:t>ARM Cortex-M3</w:t>
      </w:r>
      <w:r w:rsidRPr="0020279B">
        <w:rPr>
          <w:rFonts w:hint="eastAsia"/>
        </w:rPr>
        <w:t>硬核处理器</w:t>
      </w:r>
    </w:p>
    <w:p w14:paraId="1EC201EC" w14:textId="256E2BD1" w:rsidR="0044605B" w:rsidRPr="004136E0" w:rsidRDefault="0044605B" w:rsidP="00813D89">
      <w:pPr>
        <w:pStyle w:val="Numberlist"/>
      </w:pPr>
      <w:r w:rsidRPr="004136E0">
        <w:t xml:space="preserve">FPGA </w:t>
      </w:r>
      <w:r w:rsidRPr="004136E0">
        <w:rPr>
          <w:rFonts w:hint="eastAsia"/>
        </w:rPr>
        <w:t>配置模式</w:t>
      </w:r>
      <w:r w:rsidRPr="004136E0">
        <w:t xml:space="preserve"> </w:t>
      </w:r>
    </w:p>
    <w:p w14:paraId="13D08DE8" w14:textId="701B9166" w:rsidR="0044605B" w:rsidRDefault="00313378" w:rsidP="0010456D">
      <w:pPr>
        <w:pStyle w:val="sub-bullet"/>
      </w:pPr>
      <w:r>
        <w:t>JTAG</w:t>
      </w:r>
      <w:r w:rsidR="0044605B" w:rsidRPr="004136E0">
        <w:t xml:space="preserve"> </w:t>
      </w:r>
    </w:p>
    <w:p w14:paraId="42E0C896" w14:textId="77777777" w:rsidR="0044605B" w:rsidRPr="004136E0" w:rsidRDefault="0044605B" w:rsidP="0010456D">
      <w:pPr>
        <w:pStyle w:val="sub-bullet"/>
      </w:pPr>
      <w:r>
        <w:rPr>
          <w:rFonts w:hint="eastAsia"/>
        </w:rPr>
        <w:t>内部</w:t>
      </w:r>
      <w:r>
        <w:t>Flash</w:t>
      </w:r>
    </w:p>
    <w:p w14:paraId="447BEB06" w14:textId="73D7F021" w:rsidR="0044605B" w:rsidRPr="004136E0" w:rsidRDefault="0044605B" w:rsidP="00813D89">
      <w:pPr>
        <w:pStyle w:val="Numberlist"/>
      </w:pPr>
      <w:r w:rsidRPr="004136E0">
        <w:rPr>
          <w:rFonts w:hint="eastAsia"/>
        </w:rPr>
        <w:t>时钟资源</w:t>
      </w:r>
    </w:p>
    <w:p w14:paraId="60F4186C" w14:textId="77777777" w:rsidR="0044605B" w:rsidRPr="003E647D" w:rsidRDefault="0044605B" w:rsidP="0010456D">
      <w:pPr>
        <w:pStyle w:val="sub-bullet"/>
      </w:pPr>
      <w:r>
        <w:rPr>
          <w:rFonts w:hint="eastAsia"/>
        </w:rPr>
        <w:t>27MHz</w:t>
      </w:r>
      <w:r w:rsidRPr="004136E0">
        <w:rPr>
          <w:rFonts w:hint="eastAsia"/>
        </w:rPr>
        <w:t>时钟晶振</w:t>
      </w:r>
    </w:p>
    <w:p w14:paraId="0F59DFDF" w14:textId="6FB29226" w:rsidR="0044605B" w:rsidRPr="004136E0" w:rsidRDefault="0044605B" w:rsidP="00813D89">
      <w:pPr>
        <w:pStyle w:val="Numberlist"/>
      </w:pPr>
      <w:r w:rsidRPr="004136E0">
        <w:rPr>
          <w:rFonts w:hint="eastAsia"/>
        </w:rPr>
        <w:t>存储</w:t>
      </w:r>
      <w:r w:rsidRPr="004136E0">
        <w:t xml:space="preserve"> </w:t>
      </w:r>
    </w:p>
    <w:p w14:paraId="05EE326D" w14:textId="6B35569C" w:rsidR="0044605B" w:rsidRDefault="0044605B" w:rsidP="0010456D">
      <w:pPr>
        <w:pStyle w:val="sub-bullet"/>
      </w:pPr>
      <w:r>
        <w:rPr>
          <w:rFonts w:hint="eastAsia"/>
        </w:rPr>
        <w:t>外置</w:t>
      </w:r>
      <w:r>
        <w:t>64</w:t>
      </w:r>
      <w:r w:rsidR="000A2CAA">
        <w:rPr>
          <w:rFonts w:hint="eastAsia"/>
        </w:rPr>
        <w:t xml:space="preserve"> </w:t>
      </w:r>
      <w:r>
        <w:t>M</w:t>
      </w:r>
      <w:r w:rsidRPr="00F23A93">
        <w:t>bit</w:t>
      </w:r>
      <w:r w:rsidR="000A2CAA">
        <w:t xml:space="preserve"> </w:t>
      </w:r>
      <w:r w:rsidR="000A2CAA">
        <w:rPr>
          <w:rFonts w:hint="eastAsia"/>
        </w:rPr>
        <w:t>SPI</w:t>
      </w:r>
      <w:r w:rsidRPr="004136E0">
        <w:t xml:space="preserve"> </w:t>
      </w:r>
      <w:r w:rsidR="000A2CAA">
        <w:rPr>
          <w:rFonts w:hint="eastAsia"/>
        </w:rPr>
        <w:t>F</w:t>
      </w:r>
      <w:r>
        <w:rPr>
          <w:rFonts w:hint="eastAsia"/>
        </w:rPr>
        <w:t>lash</w:t>
      </w:r>
    </w:p>
    <w:p w14:paraId="1E112CDB" w14:textId="64C4C137" w:rsidR="0044605B" w:rsidRPr="00897882" w:rsidRDefault="0044605B" w:rsidP="0010456D">
      <w:pPr>
        <w:pStyle w:val="sub-bullet"/>
      </w:pPr>
      <w:r>
        <w:rPr>
          <w:rFonts w:hint="eastAsia"/>
        </w:rPr>
        <w:t>内置</w:t>
      </w:r>
      <w:r>
        <w:t>256</w:t>
      </w:r>
      <w:r w:rsidR="000A2CAA">
        <w:rPr>
          <w:rFonts w:hint="eastAsia"/>
        </w:rPr>
        <w:t xml:space="preserve"> </w:t>
      </w:r>
      <w:r>
        <w:t xml:space="preserve">Kbit </w:t>
      </w:r>
      <w:r>
        <w:rPr>
          <w:rFonts w:hint="eastAsia"/>
        </w:rPr>
        <w:t>用户</w:t>
      </w:r>
      <w:r>
        <w:t>闪存</w:t>
      </w:r>
    </w:p>
    <w:p w14:paraId="13F29C50" w14:textId="461DE65C" w:rsidR="0044605B" w:rsidRPr="003E647D" w:rsidRDefault="0044605B" w:rsidP="00813D89">
      <w:pPr>
        <w:pStyle w:val="Numberlist"/>
      </w:pPr>
      <w:r>
        <w:rPr>
          <w:rFonts w:hint="eastAsia"/>
        </w:rPr>
        <w:t>按键</w:t>
      </w:r>
    </w:p>
    <w:p w14:paraId="5D6358DE" w14:textId="784893A2" w:rsidR="0044605B" w:rsidRPr="004136E0" w:rsidRDefault="0044605B" w:rsidP="0010456D">
      <w:pPr>
        <w:pStyle w:val="sub-bullet"/>
      </w:pPr>
      <w:r>
        <w:t>4</w:t>
      </w:r>
      <w:r w:rsidRPr="004136E0">
        <w:rPr>
          <w:rFonts w:hint="eastAsia"/>
        </w:rPr>
        <w:t>个按键开关</w:t>
      </w:r>
    </w:p>
    <w:p w14:paraId="47551224" w14:textId="07C57408" w:rsidR="0044605B" w:rsidRPr="004136E0" w:rsidRDefault="0044605B" w:rsidP="00813D89">
      <w:pPr>
        <w:pStyle w:val="Numberlist"/>
      </w:pPr>
      <w:r w:rsidRPr="004136E0">
        <w:t xml:space="preserve">LED </w:t>
      </w:r>
    </w:p>
    <w:p w14:paraId="25A5D296" w14:textId="5DE9A152" w:rsidR="0044605B" w:rsidRPr="004136E0" w:rsidRDefault="000A2CAA" w:rsidP="0010456D">
      <w:pPr>
        <w:pStyle w:val="sub-bullet"/>
      </w:pPr>
      <w:r>
        <w:lastRenderedPageBreak/>
        <w:t>1</w:t>
      </w:r>
      <w:r w:rsidR="0044605B" w:rsidRPr="004136E0">
        <w:rPr>
          <w:rFonts w:hint="eastAsia"/>
        </w:rPr>
        <w:t>个电源指示灯（绿）</w:t>
      </w:r>
    </w:p>
    <w:p w14:paraId="658C805C" w14:textId="07857DFD" w:rsidR="0044605B" w:rsidRPr="00C31CB5" w:rsidRDefault="0044605B" w:rsidP="0010456D">
      <w:pPr>
        <w:pStyle w:val="sub-bullet"/>
      </w:pPr>
      <w:r>
        <w:t>8</w:t>
      </w:r>
      <w:r w:rsidRPr="004136E0">
        <w:rPr>
          <w:rFonts w:hint="eastAsia"/>
        </w:rPr>
        <w:t>个</w:t>
      </w:r>
      <w:r>
        <w:rPr>
          <w:rFonts w:hint="eastAsia"/>
        </w:rPr>
        <w:t>用户</w:t>
      </w:r>
      <w:r w:rsidRPr="004136E0">
        <w:rPr>
          <w:rFonts w:hint="eastAsia"/>
        </w:rPr>
        <w:t>指示灯（绿）</w:t>
      </w:r>
    </w:p>
    <w:p w14:paraId="5A252848" w14:textId="70184E21" w:rsidR="0044605B" w:rsidRPr="004136E0" w:rsidRDefault="0044605B" w:rsidP="00813D89">
      <w:pPr>
        <w:pStyle w:val="Numberlist"/>
      </w:pPr>
      <w:r>
        <w:rPr>
          <w:rFonts w:hint="eastAsia"/>
        </w:rPr>
        <w:t>数码管</w:t>
      </w:r>
    </w:p>
    <w:p w14:paraId="5E872A58" w14:textId="39380661" w:rsidR="0044605B" w:rsidRPr="004136E0" w:rsidRDefault="000A2CAA" w:rsidP="0010456D">
      <w:pPr>
        <w:pStyle w:val="sub-bullet"/>
      </w:pPr>
      <w:r>
        <w:t>1</w:t>
      </w:r>
      <w:r w:rsidR="0044605B" w:rsidRPr="004136E0">
        <w:rPr>
          <w:rFonts w:hint="eastAsia"/>
        </w:rPr>
        <w:t>个</w:t>
      </w:r>
      <w:r w:rsidR="0044605B">
        <w:rPr>
          <w:rFonts w:hint="eastAsia"/>
        </w:rPr>
        <w:t>4</w:t>
      </w:r>
      <w:r w:rsidR="0044605B">
        <w:rPr>
          <w:rFonts w:hint="eastAsia"/>
        </w:rPr>
        <w:t>位</w:t>
      </w:r>
      <w:r w:rsidR="0044605B">
        <w:t>8</w:t>
      </w:r>
      <w:r w:rsidR="0044605B">
        <w:t>段数码管</w:t>
      </w:r>
      <w:r w:rsidR="0044605B">
        <w:rPr>
          <w:rFonts w:hint="eastAsia"/>
        </w:rPr>
        <w:t>（红</w:t>
      </w:r>
      <w:r w:rsidR="0044605B" w:rsidRPr="004136E0">
        <w:rPr>
          <w:rFonts w:hint="eastAsia"/>
        </w:rPr>
        <w:t>）</w:t>
      </w:r>
    </w:p>
    <w:p w14:paraId="02706A28" w14:textId="216A41DE" w:rsidR="0044605B" w:rsidRPr="004136E0" w:rsidRDefault="0044605B" w:rsidP="00D6370E">
      <w:pPr>
        <w:pStyle w:val="Numberlist"/>
      </w:pPr>
      <w:r>
        <w:rPr>
          <w:rFonts w:hint="eastAsia"/>
        </w:rPr>
        <w:t>三色灯</w:t>
      </w:r>
      <w:r w:rsidRPr="004136E0">
        <w:t xml:space="preserve"> </w:t>
      </w:r>
    </w:p>
    <w:p w14:paraId="2DA5417F" w14:textId="355976B4" w:rsidR="0044605B" w:rsidRPr="00C31CB5" w:rsidRDefault="0044605B" w:rsidP="0010456D">
      <w:pPr>
        <w:pStyle w:val="sub-bullet"/>
      </w:pPr>
      <w:r>
        <w:t>4</w:t>
      </w:r>
      <w:r w:rsidRPr="004136E0">
        <w:rPr>
          <w:rFonts w:hint="eastAsia"/>
        </w:rPr>
        <w:t>个</w:t>
      </w:r>
      <w:r>
        <w:rPr>
          <w:rFonts w:hint="eastAsia"/>
        </w:rPr>
        <w:t>RGB</w:t>
      </w:r>
      <w:r>
        <w:rPr>
          <w:rFonts w:hint="eastAsia"/>
        </w:rPr>
        <w:t>三色</w:t>
      </w:r>
      <w:r>
        <w:t>LED</w:t>
      </w:r>
      <w:r>
        <w:t>灯</w:t>
      </w:r>
    </w:p>
    <w:p w14:paraId="37CE6B1F" w14:textId="42083909" w:rsidR="0044605B" w:rsidRPr="004136E0" w:rsidRDefault="0044605B" w:rsidP="00D6370E">
      <w:pPr>
        <w:pStyle w:val="Numberlist"/>
      </w:pPr>
      <w:r>
        <w:rPr>
          <w:rFonts w:hint="eastAsia"/>
        </w:rPr>
        <w:t>拨码开关</w:t>
      </w:r>
      <w:r w:rsidRPr="004136E0">
        <w:t xml:space="preserve"> </w:t>
      </w:r>
    </w:p>
    <w:p w14:paraId="04F067C5" w14:textId="442BAB76" w:rsidR="0044605B" w:rsidRPr="00C31CB5" w:rsidRDefault="0044605B" w:rsidP="0010456D">
      <w:pPr>
        <w:pStyle w:val="sub-bullet"/>
      </w:pPr>
      <w:r>
        <w:t>4</w:t>
      </w:r>
      <w:r w:rsidRPr="004136E0">
        <w:rPr>
          <w:rFonts w:hint="eastAsia"/>
        </w:rPr>
        <w:t>个</w:t>
      </w:r>
      <w:r>
        <w:rPr>
          <w:rFonts w:hint="eastAsia"/>
        </w:rPr>
        <w:t>拨码开关</w:t>
      </w:r>
    </w:p>
    <w:p w14:paraId="15C9AC70" w14:textId="367A8D00" w:rsidR="0044605B" w:rsidRPr="004136E0" w:rsidRDefault="00313378" w:rsidP="00D6370E">
      <w:pPr>
        <w:pStyle w:val="Numberlist"/>
      </w:pPr>
      <w:r>
        <w:rPr>
          <w:rFonts w:hint="eastAsia"/>
        </w:rPr>
        <w:t>JTAG</w:t>
      </w:r>
      <w:r w:rsidR="0044605B">
        <w:t>扩展</w:t>
      </w:r>
      <w:r w:rsidR="0044605B" w:rsidRPr="004136E0">
        <w:t xml:space="preserve"> </w:t>
      </w:r>
    </w:p>
    <w:p w14:paraId="74E8FD2E" w14:textId="5A5DA010" w:rsidR="0044605B" w:rsidRPr="00C31CB5" w:rsidRDefault="0044605B" w:rsidP="0010456D">
      <w:pPr>
        <w:pStyle w:val="sub-bullet"/>
      </w:pPr>
      <w:r>
        <w:t>6</w:t>
      </w:r>
      <w:r w:rsidR="000A2CAA">
        <w:rPr>
          <w:rFonts w:hint="eastAsia"/>
        </w:rPr>
        <w:t xml:space="preserve"> </w:t>
      </w:r>
      <w:r>
        <w:t>Pin</w:t>
      </w:r>
      <w:r>
        <w:t>排针</w:t>
      </w:r>
    </w:p>
    <w:p w14:paraId="2945CC44" w14:textId="0B006603" w:rsidR="0044605B" w:rsidRPr="004136E0" w:rsidRDefault="0044605B" w:rsidP="00D6370E">
      <w:pPr>
        <w:pStyle w:val="Numberlist"/>
      </w:pPr>
      <w:r>
        <w:rPr>
          <w:rFonts w:hint="eastAsia"/>
        </w:rPr>
        <w:t>J</w:t>
      </w:r>
      <w:r w:rsidR="00F856E0">
        <w:rPr>
          <w:rFonts w:hint="eastAsia"/>
        </w:rPr>
        <w:t>-</w:t>
      </w:r>
      <w:r w:rsidR="00220DE8">
        <w:rPr>
          <w:rFonts w:hint="eastAsia"/>
        </w:rPr>
        <w:t>L</w:t>
      </w:r>
      <w:r>
        <w:t>ink</w:t>
      </w:r>
      <w:r>
        <w:rPr>
          <w:rFonts w:hint="eastAsia"/>
        </w:rPr>
        <w:t>输入</w:t>
      </w:r>
      <w:r w:rsidRPr="004136E0">
        <w:t xml:space="preserve"> </w:t>
      </w:r>
    </w:p>
    <w:p w14:paraId="75BA1E99" w14:textId="77777777" w:rsidR="0044605B" w:rsidRPr="00C31CB5" w:rsidRDefault="0044605B" w:rsidP="0010456D">
      <w:pPr>
        <w:pStyle w:val="sub-bullet"/>
      </w:pPr>
      <w:r>
        <w:t>6</w:t>
      </w:r>
      <w:r w:rsidRPr="004136E0">
        <w:t xml:space="preserve"> </w:t>
      </w:r>
      <w:r>
        <w:rPr>
          <w:rFonts w:hint="eastAsia"/>
        </w:rPr>
        <w:t>Pin</w:t>
      </w:r>
      <w:r>
        <w:rPr>
          <w:rFonts w:hint="eastAsia"/>
        </w:rPr>
        <w:t>排针</w:t>
      </w:r>
    </w:p>
    <w:p w14:paraId="0034C1E1" w14:textId="2B3EE5DB" w:rsidR="0044605B" w:rsidRPr="004136E0" w:rsidRDefault="0044605B" w:rsidP="00D6370E">
      <w:pPr>
        <w:pStyle w:val="Numberlist"/>
      </w:pPr>
      <w:r>
        <w:rPr>
          <w:rFonts w:hint="eastAsia"/>
        </w:rPr>
        <w:t>电源</w:t>
      </w:r>
    </w:p>
    <w:p w14:paraId="02FE969B" w14:textId="272AAA24" w:rsidR="0044605B" w:rsidRPr="004136E0" w:rsidRDefault="000A2CAA" w:rsidP="0010456D">
      <w:pPr>
        <w:pStyle w:val="sub-bullet"/>
      </w:pPr>
      <w:r>
        <w:rPr>
          <w:rFonts w:hint="eastAsia"/>
        </w:rPr>
        <w:t>具有电压反向保护</w:t>
      </w:r>
    </w:p>
    <w:p w14:paraId="7BE45ED2" w14:textId="2ACDF574" w:rsidR="0044605B" w:rsidRPr="004136E0" w:rsidRDefault="0044605B" w:rsidP="0010456D">
      <w:pPr>
        <w:pStyle w:val="sub-bullet"/>
      </w:pPr>
      <w:r w:rsidRPr="004136E0">
        <w:rPr>
          <w:rFonts w:hint="eastAsia"/>
        </w:rPr>
        <w:t>提供</w:t>
      </w:r>
      <w:r>
        <w:rPr>
          <w:rFonts w:hint="eastAsia"/>
        </w:rPr>
        <w:t>5</w:t>
      </w:r>
      <w:r>
        <w:t>V</w:t>
      </w:r>
      <w:r>
        <w:t>电压</w:t>
      </w:r>
      <w:r>
        <w:rPr>
          <w:rFonts w:hint="eastAsia"/>
        </w:rPr>
        <w:t>输入</w:t>
      </w:r>
    </w:p>
    <w:p w14:paraId="144977C3" w14:textId="67044D34" w:rsidR="0044605B" w:rsidRPr="004136E0" w:rsidRDefault="0044605B" w:rsidP="00F7308C">
      <w:pPr>
        <w:pStyle w:val="2"/>
        <w:rPr>
          <w:b w:val="0"/>
          <w:bCs/>
        </w:rPr>
      </w:pPr>
      <w:bookmarkStart w:id="22" w:name="_Toc101799101"/>
      <w:r w:rsidRPr="004136E0">
        <w:rPr>
          <w:rFonts w:hint="eastAsia"/>
        </w:rPr>
        <w:t>指标</w:t>
      </w:r>
      <w:bookmarkEnd w:id="22"/>
    </w:p>
    <w:p w14:paraId="61843CF8" w14:textId="18E821C9" w:rsidR="0044605B" w:rsidRPr="004136E0" w:rsidRDefault="00407D9F" w:rsidP="00D6370E">
      <w:pPr>
        <w:pStyle w:val="af0"/>
      </w:pPr>
      <w:bookmarkStart w:id="23" w:name="_Toc101357582"/>
      <w:r w:rsidRPr="006010E8">
        <w:rPr>
          <w:rFonts w:hint="eastAsia"/>
        </w:rPr>
        <w:t>表</w:t>
      </w:r>
      <w:fldSimple w:instr=" STYLEREF 1 \s ">
        <w:r w:rsidR="00937530">
          <w:rPr>
            <w:noProof/>
          </w:rPr>
          <w:t>2</w:t>
        </w:r>
      </w:fldSimple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1</w:t>
      </w:r>
      <w:r w:rsidRPr="006010E8">
        <w:fldChar w:fldCharType="end"/>
      </w:r>
      <w:r>
        <w:rPr>
          <w:rFonts w:hint="eastAsia"/>
        </w:rPr>
        <w:t xml:space="preserve"> </w:t>
      </w:r>
      <w:proofErr w:type="spellStart"/>
      <w:r w:rsidR="0044605B" w:rsidRPr="00C91D95">
        <w:t>MiniStar</w:t>
      </w:r>
      <w:proofErr w:type="spellEnd"/>
      <w:r w:rsidR="0044605B" w:rsidRPr="00C91D95">
        <w:t xml:space="preserve"> </w:t>
      </w:r>
      <w:proofErr w:type="spellStart"/>
      <w:r w:rsidR="0044605B" w:rsidRPr="00C91D95">
        <w:t>nano</w:t>
      </w:r>
      <w:proofErr w:type="spellEnd"/>
      <w:r w:rsidR="0044605B" w:rsidRPr="00C91D95">
        <w:t xml:space="preserve"> Experiment Kit</w:t>
      </w:r>
      <w:r w:rsidR="0044605B" w:rsidRPr="004136E0">
        <w:rPr>
          <w:rFonts w:hint="eastAsia"/>
        </w:rPr>
        <w:t>参数指标列表</w:t>
      </w:r>
      <w:bookmarkEnd w:id="23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964"/>
        <w:gridCol w:w="2073"/>
        <w:gridCol w:w="2787"/>
        <w:gridCol w:w="4030"/>
      </w:tblGrid>
      <w:tr w:rsidR="0044605B" w:rsidRPr="004136E0" w14:paraId="29F5A53D" w14:textId="77777777" w:rsidTr="00A478EF">
        <w:trPr>
          <w:tblHeader/>
          <w:jc w:val="center"/>
        </w:trPr>
        <w:tc>
          <w:tcPr>
            <w:tcW w:w="812" w:type="dxa"/>
            <w:shd w:val="clear" w:color="auto" w:fill="BFBFBF"/>
            <w:vAlign w:val="center"/>
          </w:tcPr>
          <w:p w14:paraId="2923F1BA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序号</w:t>
            </w:r>
          </w:p>
        </w:tc>
        <w:tc>
          <w:tcPr>
            <w:tcW w:w="1745" w:type="dxa"/>
            <w:shd w:val="clear" w:color="auto" w:fill="BFBFBF"/>
          </w:tcPr>
          <w:p w14:paraId="62FD3B2B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项目</w:t>
            </w:r>
          </w:p>
        </w:tc>
        <w:tc>
          <w:tcPr>
            <w:tcW w:w="2346" w:type="dxa"/>
            <w:shd w:val="clear" w:color="auto" w:fill="BFBFBF"/>
          </w:tcPr>
          <w:p w14:paraId="27D3CF38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参数</w:t>
            </w:r>
          </w:p>
        </w:tc>
        <w:tc>
          <w:tcPr>
            <w:tcW w:w="3393" w:type="dxa"/>
            <w:shd w:val="clear" w:color="auto" w:fill="BFBFBF"/>
          </w:tcPr>
          <w:p w14:paraId="03C14EB8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功能描述</w:t>
            </w:r>
          </w:p>
        </w:tc>
      </w:tr>
      <w:tr w:rsidR="0044605B" w:rsidRPr="004136E0" w14:paraId="19113EA3" w14:textId="77777777" w:rsidTr="003E0D3D">
        <w:trPr>
          <w:jc w:val="center"/>
        </w:trPr>
        <w:tc>
          <w:tcPr>
            <w:tcW w:w="812" w:type="dxa"/>
            <w:vAlign w:val="center"/>
          </w:tcPr>
          <w:p w14:paraId="4FD0D812" w14:textId="77777777" w:rsidR="0044605B" w:rsidRPr="004136E0" w:rsidRDefault="0044605B" w:rsidP="001F37FD">
            <w:pPr>
              <w:pStyle w:val="Tabletext"/>
            </w:pPr>
            <w:r w:rsidRPr="004136E0">
              <w:t>1</w:t>
            </w:r>
          </w:p>
        </w:tc>
        <w:tc>
          <w:tcPr>
            <w:tcW w:w="1745" w:type="dxa"/>
            <w:vAlign w:val="center"/>
          </w:tcPr>
          <w:p w14:paraId="19FE0C40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5</w:t>
            </w:r>
            <w:r>
              <w:t>V</w:t>
            </w:r>
            <w:r w:rsidRPr="004136E0">
              <w:rPr>
                <w:rFonts w:hint="eastAsia"/>
              </w:rPr>
              <w:t>供电和下载</w:t>
            </w:r>
          </w:p>
        </w:tc>
        <w:tc>
          <w:tcPr>
            <w:tcW w:w="2346" w:type="dxa"/>
            <w:vAlign w:val="center"/>
          </w:tcPr>
          <w:p w14:paraId="4228A155" w14:textId="38C52655" w:rsidR="0044605B" w:rsidRDefault="0044605B" w:rsidP="001F37FD">
            <w:pPr>
              <w:pStyle w:val="Tabletext"/>
              <w:numPr>
                <w:ilvl w:val="0"/>
                <w:numId w:val="26"/>
              </w:numPr>
            </w:pPr>
            <w:r>
              <w:rPr>
                <w:rFonts w:hint="eastAsia"/>
              </w:rPr>
              <w:t>5</w:t>
            </w:r>
            <w:r w:rsidR="00622CBB">
              <w:t>V DC-DC</w:t>
            </w:r>
          </w:p>
          <w:p w14:paraId="2BC2088E" w14:textId="746744BE" w:rsidR="0044605B" w:rsidRPr="004136E0" w:rsidRDefault="0044605B" w:rsidP="001F37FD">
            <w:pPr>
              <w:pStyle w:val="Tabletext"/>
              <w:numPr>
                <w:ilvl w:val="0"/>
                <w:numId w:val="26"/>
              </w:numPr>
            </w:pPr>
            <w:r>
              <w:t>T</w:t>
            </w:r>
            <w:r>
              <w:rPr>
                <w:rFonts w:hint="eastAsia"/>
              </w:rPr>
              <w:t>y</w:t>
            </w:r>
            <w:r>
              <w:t>p</w:t>
            </w:r>
            <w:r w:rsidR="00F2049E">
              <w:rPr>
                <w:rFonts w:hint="eastAsia"/>
              </w:rPr>
              <w:t>e-C</w:t>
            </w:r>
            <w:r w:rsidR="001F37FD">
              <w:rPr>
                <w:rFonts w:hint="eastAsia"/>
              </w:rPr>
              <w:t xml:space="preserve"> </w:t>
            </w:r>
            <w:r>
              <w:t>USB</w:t>
            </w:r>
          </w:p>
        </w:tc>
        <w:tc>
          <w:tcPr>
            <w:tcW w:w="3393" w:type="dxa"/>
            <w:vAlign w:val="center"/>
          </w:tcPr>
          <w:p w14:paraId="72C4AF21" w14:textId="77777777" w:rsidR="00D45D0C" w:rsidRDefault="0044605B" w:rsidP="00D45D0C">
            <w:pPr>
              <w:pStyle w:val="Tabletext"/>
              <w:numPr>
                <w:ilvl w:val="0"/>
                <w:numId w:val="26"/>
              </w:numPr>
            </w:pPr>
            <w:r>
              <w:t>5V</w:t>
            </w:r>
            <w:r w:rsidR="00D45D0C">
              <w:rPr>
                <w:rFonts w:hint="eastAsia"/>
              </w:rPr>
              <w:t>供电</w:t>
            </w:r>
          </w:p>
          <w:p w14:paraId="4DCEFEC9" w14:textId="71644DCC" w:rsidR="0044605B" w:rsidRPr="004136E0" w:rsidRDefault="0044605B" w:rsidP="00D45D0C">
            <w:pPr>
              <w:pStyle w:val="Tabletext"/>
              <w:numPr>
                <w:ilvl w:val="0"/>
                <w:numId w:val="26"/>
              </w:numPr>
            </w:pPr>
            <w:r>
              <w:rPr>
                <w:rFonts w:hint="eastAsia"/>
              </w:rPr>
              <w:t>U</w:t>
            </w:r>
            <w:r>
              <w:t>SB</w:t>
            </w:r>
            <w:r>
              <w:rPr>
                <w:rFonts w:hint="eastAsia"/>
              </w:rPr>
              <w:t>转</w:t>
            </w:r>
            <w:r w:rsidR="00313378">
              <w:rPr>
                <w:rFonts w:hint="eastAsia"/>
              </w:rPr>
              <w:t>JTAG</w:t>
            </w:r>
            <w:r>
              <w:rPr>
                <w:rFonts w:hint="eastAsia"/>
              </w:rPr>
              <w:t>接口</w:t>
            </w:r>
          </w:p>
        </w:tc>
      </w:tr>
      <w:tr w:rsidR="0044605B" w:rsidRPr="004136E0" w14:paraId="78D1EDF4" w14:textId="77777777" w:rsidTr="003E0D3D">
        <w:trPr>
          <w:jc w:val="center"/>
        </w:trPr>
        <w:tc>
          <w:tcPr>
            <w:tcW w:w="812" w:type="dxa"/>
            <w:vAlign w:val="center"/>
          </w:tcPr>
          <w:p w14:paraId="459CAFFB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2</w:t>
            </w:r>
          </w:p>
        </w:tc>
        <w:tc>
          <w:tcPr>
            <w:tcW w:w="1745" w:type="dxa"/>
            <w:vAlign w:val="center"/>
          </w:tcPr>
          <w:p w14:paraId="271815F0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外部</w:t>
            </w:r>
            <w:r>
              <w:t>flash</w:t>
            </w:r>
          </w:p>
        </w:tc>
        <w:tc>
          <w:tcPr>
            <w:tcW w:w="2346" w:type="dxa"/>
            <w:vAlign w:val="center"/>
          </w:tcPr>
          <w:p w14:paraId="620E6549" w14:textId="608F10D6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6</w:t>
            </w:r>
            <w:r>
              <w:t>4</w:t>
            </w:r>
            <w:r w:rsidR="00622CBB">
              <w:rPr>
                <w:rFonts w:hint="eastAsia"/>
              </w:rPr>
              <w:t xml:space="preserve"> </w:t>
            </w:r>
            <w:r>
              <w:t>Mbit Flash</w:t>
            </w:r>
          </w:p>
        </w:tc>
        <w:tc>
          <w:tcPr>
            <w:tcW w:w="3393" w:type="dxa"/>
            <w:vAlign w:val="center"/>
          </w:tcPr>
          <w:p w14:paraId="5D509E33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 xml:space="preserve"> Flash</w:t>
            </w:r>
          </w:p>
        </w:tc>
      </w:tr>
      <w:tr w:rsidR="0044605B" w:rsidRPr="004136E0" w14:paraId="2466DC21" w14:textId="77777777" w:rsidTr="003E0D3D">
        <w:trPr>
          <w:jc w:val="center"/>
        </w:trPr>
        <w:tc>
          <w:tcPr>
            <w:tcW w:w="812" w:type="dxa"/>
            <w:vAlign w:val="center"/>
          </w:tcPr>
          <w:p w14:paraId="28A2AB45" w14:textId="77777777" w:rsidR="0044605B" w:rsidRPr="004136E0" w:rsidRDefault="0044605B" w:rsidP="001F37FD">
            <w:pPr>
              <w:pStyle w:val="Tabletext"/>
            </w:pPr>
            <w:r>
              <w:t>3</w:t>
            </w:r>
          </w:p>
        </w:tc>
        <w:tc>
          <w:tcPr>
            <w:tcW w:w="1745" w:type="dxa"/>
            <w:vAlign w:val="center"/>
          </w:tcPr>
          <w:p w14:paraId="039132B0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时钟</w:t>
            </w:r>
          </w:p>
        </w:tc>
        <w:tc>
          <w:tcPr>
            <w:tcW w:w="2346" w:type="dxa"/>
            <w:vAlign w:val="center"/>
          </w:tcPr>
          <w:p w14:paraId="74523B63" w14:textId="072C7263" w:rsidR="0044605B" w:rsidRPr="004136E0" w:rsidRDefault="001F37FD" w:rsidP="001F37FD">
            <w:pPr>
              <w:pStyle w:val="Tabletext"/>
            </w:pPr>
            <w:r>
              <w:t>1</w:t>
            </w:r>
            <w:r w:rsidR="0044605B" w:rsidRPr="004136E0">
              <w:rPr>
                <w:rFonts w:hint="eastAsia"/>
              </w:rPr>
              <w:t>路</w:t>
            </w:r>
            <w:r w:rsidR="0044605B">
              <w:t>27</w:t>
            </w:r>
            <w:r w:rsidR="0044605B" w:rsidRPr="004136E0">
              <w:t>MHZ</w:t>
            </w:r>
            <w:r w:rsidR="0044605B" w:rsidRPr="004136E0">
              <w:rPr>
                <w:rFonts w:hint="eastAsia"/>
              </w:rPr>
              <w:t>时钟</w:t>
            </w:r>
          </w:p>
        </w:tc>
        <w:tc>
          <w:tcPr>
            <w:tcW w:w="3393" w:type="dxa"/>
            <w:vAlign w:val="center"/>
          </w:tcPr>
          <w:p w14:paraId="11BD40AD" w14:textId="373F4571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为</w:t>
            </w:r>
            <w:r w:rsidR="00D45D0C">
              <w:t xml:space="preserve"> FPGA</w:t>
            </w:r>
            <w:r w:rsidRPr="004136E0">
              <w:rPr>
                <w:rFonts w:hint="eastAsia"/>
              </w:rPr>
              <w:t>提供</w:t>
            </w:r>
            <w:r>
              <w:t>27</w:t>
            </w:r>
            <w:r w:rsidR="00D45D0C">
              <w:t>MHz</w:t>
            </w:r>
            <w:r w:rsidRPr="004136E0">
              <w:rPr>
                <w:rFonts w:hint="eastAsia"/>
              </w:rPr>
              <w:t>时钟</w:t>
            </w:r>
          </w:p>
        </w:tc>
      </w:tr>
      <w:tr w:rsidR="0044605B" w:rsidRPr="004136E0" w14:paraId="5261F328" w14:textId="77777777" w:rsidTr="003E0D3D">
        <w:trPr>
          <w:jc w:val="center"/>
        </w:trPr>
        <w:tc>
          <w:tcPr>
            <w:tcW w:w="812" w:type="dxa"/>
            <w:vAlign w:val="center"/>
          </w:tcPr>
          <w:p w14:paraId="1917A912" w14:textId="77777777" w:rsidR="0044605B" w:rsidRPr="004136E0" w:rsidRDefault="0044605B" w:rsidP="001F37FD">
            <w:pPr>
              <w:pStyle w:val="Tabletext"/>
            </w:pPr>
            <w:r>
              <w:t>4</w:t>
            </w:r>
          </w:p>
        </w:tc>
        <w:tc>
          <w:tcPr>
            <w:tcW w:w="1745" w:type="dxa"/>
            <w:vAlign w:val="center"/>
          </w:tcPr>
          <w:p w14:paraId="3BBDCB2A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扩展</w:t>
            </w:r>
            <w:r>
              <w:rPr>
                <w:rFonts w:hint="eastAsia"/>
              </w:rPr>
              <w:t>IO</w:t>
            </w:r>
          </w:p>
        </w:tc>
        <w:tc>
          <w:tcPr>
            <w:tcW w:w="2346" w:type="dxa"/>
            <w:vAlign w:val="center"/>
          </w:tcPr>
          <w:p w14:paraId="7B27E9DD" w14:textId="77777777" w:rsidR="0044605B" w:rsidRDefault="0044605B" w:rsidP="001F37FD">
            <w:pPr>
              <w:pStyle w:val="Tabletext"/>
            </w:pPr>
            <w:r>
              <w:t>2.54</w:t>
            </w:r>
            <w:proofErr w:type="gramStart"/>
            <w:r>
              <w:t>间距排针</w:t>
            </w:r>
            <w:proofErr w:type="gramEnd"/>
          </w:p>
        </w:tc>
        <w:tc>
          <w:tcPr>
            <w:tcW w:w="3393" w:type="dxa"/>
            <w:vAlign w:val="center"/>
          </w:tcPr>
          <w:p w14:paraId="4543BACC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2</w:t>
            </w:r>
            <w:r>
              <w:t>7</w:t>
            </w:r>
            <w:r>
              <w:t>个扩展</w:t>
            </w:r>
            <w:r>
              <w:t>IO</w:t>
            </w:r>
            <w:r>
              <w:t>可自行连接板上外设或连接板外接口</w:t>
            </w:r>
          </w:p>
        </w:tc>
      </w:tr>
      <w:tr w:rsidR="0044605B" w:rsidRPr="004136E0" w14:paraId="2D36E072" w14:textId="77777777" w:rsidTr="003E0D3D">
        <w:trPr>
          <w:jc w:val="center"/>
        </w:trPr>
        <w:tc>
          <w:tcPr>
            <w:tcW w:w="812" w:type="dxa"/>
            <w:vAlign w:val="center"/>
          </w:tcPr>
          <w:p w14:paraId="12BA3793" w14:textId="77777777" w:rsidR="0044605B" w:rsidRPr="004136E0" w:rsidRDefault="0044605B" w:rsidP="001F37FD">
            <w:pPr>
              <w:pStyle w:val="Tabletext"/>
            </w:pPr>
            <w:r>
              <w:t>5</w:t>
            </w:r>
          </w:p>
        </w:tc>
        <w:tc>
          <w:tcPr>
            <w:tcW w:w="1745" w:type="dxa"/>
            <w:vAlign w:val="center"/>
          </w:tcPr>
          <w:p w14:paraId="0CF2C76A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轻触按键</w:t>
            </w:r>
          </w:p>
        </w:tc>
        <w:tc>
          <w:tcPr>
            <w:tcW w:w="2346" w:type="dxa"/>
            <w:vAlign w:val="center"/>
          </w:tcPr>
          <w:p w14:paraId="58D8EC26" w14:textId="77777777" w:rsidR="0044605B" w:rsidRPr="004136E0" w:rsidRDefault="0044605B" w:rsidP="001F37FD">
            <w:pPr>
              <w:pStyle w:val="Tabletext"/>
            </w:pPr>
            <w:r>
              <w:t>4</w:t>
            </w:r>
            <w:r w:rsidRPr="004136E0">
              <w:rPr>
                <w:rFonts w:hint="eastAsia"/>
              </w:rPr>
              <w:t>路轻触按键</w:t>
            </w:r>
          </w:p>
        </w:tc>
        <w:tc>
          <w:tcPr>
            <w:tcW w:w="3393" w:type="dxa"/>
            <w:vAlign w:val="center"/>
          </w:tcPr>
          <w:p w14:paraId="14E841F4" w14:textId="3F7DF52C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将</w:t>
            </w:r>
            <w:r>
              <w:t>按键控制端口与</w:t>
            </w:r>
            <w:r>
              <w:t>FPGA</w:t>
            </w:r>
            <w:r>
              <w:t>扩展</w:t>
            </w:r>
            <w:r>
              <w:t>IO</w:t>
            </w:r>
            <w:r>
              <w:t>连接后</w:t>
            </w:r>
            <w:r>
              <w:rPr>
                <w:rFonts w:hint="eastAsia"/>
              </w:rPr>
              <w:t>，</w:t>
            </w:r>
            <w:r w:rsidRPr="004136E0">
              <w:rPr>
                <w:rFonts w:hint="eastAsia"/>
              </w:rPr>
              <w:t>可作为测试控制输入使用。</w:t>
            </w:r>
            <w:r w:rsidRPr="004136E0">
              <w:t>(</w:t>
            </w:r>
            <w:r w:rsidRPr="004136E0">
              <w:rPr>
                <w:rFonts w:hint="eastAsia"/>
              </w:rPr>
              <w:t>按下为低电平</w:t>
            </w:r>
            <w:r w:rsidRPr="004136E0">
              <w:t>)</w:t>
            </w:r>
            <w:r w:rsidR="00A478EF">
              <w:rPr>
                <w:rFonts w:hint="eastAsia"/>
              </w:rPr>
              <w:t>。</w:t>
            </w:r>
          </w:p>
        </w:tc>
      </w:tr>
      <w:tr w:rsidR="0044605B" w:rsidRPr="001234E3" w14:paraId="1B480B9F" w14:textId="77777777" w:rsidTr="003E0D3D">
        <w:trPr>
          <w:jc w:val="center"/>
        </w:trPr>
        <w:tc>
          <w:tcPr>
            <w:tcW w:w="812" w:type="dxa"/>
            <w:vAlign w:val="center"/>
          </w:tcPr>
          <w:p w14:paraId="2D4D2EBC" w14:textId="77777777" w:rsidR="0044605B" w:rsidRPr="004136E0" w:rsidRDefault="0044605B" w:rsidP="001F37FD">
            <w:pPr>
              <w:pStyle w:val="Tabletext"/>
            </w:pPr>
            <w:r>
              <w:t>6</w:t>
            </w:r>
          </w:p>
        </w:tc>
        <w:tc>
          <w:tcPr>
            <w:tcW w:w="1745" w:type="dxa"/>
            <w:vAlign w:val="center"/>
          </w:tcPr>
          <w:p w14:paraId="0506BA6B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指示灯</w:t>
            </w:r>
          </w:p>
        </w:tc>
        <w:tc>
          <w:tcPr>
            <w:tcW w:w="2346" w:type="dxa"/>
            <w:vAlign w:val="center"/>
          </w:tcPr>
          <w:p w14:paraId="6E2A3F5C" w14:textId="77777777" w:rsidR="0044605B" w:rsidRPr="004136E0" w:rsidRDefault="0044605B" w:rsidP="001F37FD">
            <w:pPr>
              <w:pStyle w:val="Tabletext"/>
            </w:pPr>
            <w:r>
              <w:t>8</w:t>
            </w:r>
            <w:r w:rsidRPr="004136E0">
              <w:rPr>
                <w:rFonts w:hint="eastAsia"/>
              </w:rPr>
              <w:t>路</w:t>
            </w:r>
            <w:r w:rsidRPr="004136E0">
              <w:t>LED</w:t>
            </w:r>
            <w:r w:rsidRPr="004136E0">
              <w:rPr>
                <w:rFonts w:hint="eastAsia"/>
              </w:rPr>
              <w:t>指示灯</w:t>
            </w:r>
          </w:p>
        </w:tc>
        <w:tc>
          <w:tcPr>
            <w:tcW w:w="3393" w:type="dxa"/>
            <w:vAlign w:val="center"/>
          </w:tcPr>
          <w:p w14:paraId="65CD97DE" w14:textId="6B0C6A16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LED</w:t>
            </w:r>
            <w:r>
              <w:t>控制端口与</w:t>
            </w:r>
            <w:r>
              <w:t>FPGA</w:t>
            </w:r>
            <w:r>
              <w:t>扩展</w:t>
            </w:r>
            <w:r>
              <w:t>IO</w:t>
            </w:r>
            <w:r>
              <w:t>连接后</w:t>
            </w:r>
            <w:r>
              <w:rPr>
                <w:rFonts w:hint="eastAsia"/>
              </w:rPr>
              <w:t>，</w:t>
            </w:r>
            <w:r w:rsidRPr="004136E0">
              <w:t xml:space="preserve"> FPGA </w:t>
            </w:r>
            <w:r>
              <w:rPr>
                <w:rFonts w:hint="eastAsia"/>
              </w:rPr>
              <w:t>将</w:t>
            </w:r>
            <w:r w:rsidRPr="004136E0">
              <w:rPr>
                <w:rFonts w:hint="eastAsia"/>
              </w:rPr>
              <w:t>对应管脚输出信号为逻辑</w:t>
            </w:r>
            <w:r>
              <w:rPr>
                <w:rFonts w:hint="eastAsia"/>
              </w:rPr>
              <w:t>低</w:t>
            </w:r>
            <w:r w:rsidRPr="004136E0">
              <w:rPr>
                <w:rFonts w:hint="eastAsia"/>
              </w:rPr>
              <w:t>电平时，</w:t>
            </w:r>
            <w:r w:rsidRPr="004136E0">
              <w:t xml:space="preserve">LED </w:t>
            </w:r>
            <w:r w:rsidR="00A478EF">
              <w:rPr>
                <w:rFonts w:hint="eastAsia"/>
              </w:rPr>
              <w:t>被点亮。</w:t>
            </w:r>
          </w:p>
        </w:tc>
      </w:tr>
      <w:tr w:rsidR="0044605B" w:rsidRPr="001234E3" w14:paraId="3AD6F916" w14:textId="77777777" w:rsidTr="003E0D3D">
        <w:trPr>
          <w:jc w:val="center"/>
        </w:trPr>
        <w:tc>
          <w:tcPr>
            <w:tcW w:w="812" w:type="dxa"/>
            <w:vAlign w:val="center"/>
          </w:tcPr>
          <w:p w14:paraId="35F2A2C9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7</w:t>
            </w:r>
          </w:p>
        </w:tc>
        <w:tc>
          <w:tcPr>
            <w:tcW w:w="1745" w:type="dxa"/>
            <w:vAlign w:val="center"/>
          </w:tcPr>
          <w:p w14:paraId="385BD28F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三色</w:t>
            </w:r>
            <w:r>
              <w:t>灯</w:t>
            </w:r>
          </w:p>
        </w:tc>
        <w:tc>
          <w:tcPr>
            <w:tcW w:w="2346" w:type="dxa"/>
            <w:vAlign w:val="center"/>
          </w:tcPr>
          <w:p w14:paraId="35A9941D" w14:textId="77777777" w:rsidR="0044605B" w:rsidRDefault="0044605B" w:rsidP="001F37FD">
            <w:pPr>
              <w:pStyle w:val="Tabletext"/>
            </w:pPr>
            <w:r>
              <w:t>4</w:t>
            </w:r>
            <w:r>
              <w:t>个</w:t>
            </w:r>
            <w:r>
              <w:t>RGB</w:t>
            </w:r>
            <w:r>
              <w:t>三色灯</w:t>
            </w:r>
          </w:p>
        </w:tc>
        <w:tc>
          <w:tcPr>
            <w:tcW w:w="3393" w:type="dxa"/>
            <w:vAlign w:val="center"/>
          </w:tcPr>
          <w:p w14:paraId="45A3E00C" w14:textId="2643BD31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将三</w:t>
            </w:r>
            <w:proofErr w:type="gramStart"/>
            <w:r>
              <w:rPr>
                <w:rFonts w:hint="eastAsia"/>
              </w:rPr>
              <w:t>色</w:t>
            </w:r>
            <w:r>
              <w:t>控制</w:t>
            </w:r>
            <w:proofErr w:type="gramEnd"/>
            <w:r>
              <w:t>端口与</w:t>
            </w:r>
            <w:r>
              <w:t>FPGA</w:t>
            </w:r>
            <w:r>
              <w:t>扩展</w:t>
            </w:r>
            <w:r>
              <w:t>IO</w:t>
            </w:r>
            <w:r>
              <w:t>连接后</w:t>
            </w:r>
            <w:r>
              <w:rPr>
                <w:rFonts w:hint="eastAsia"/>
              </w:rPr>
              <w:t>，</w:t>
            </w:r>
            <w:r w:rsidRPr="004136E0">
              <w:t xml:space="preserve"> FPGA </w:t>
            </w:r>
            <w:r>
              <w:rPr>
                <w:rFonts w:hint="eastAsia"/>
              </w:rPr>
              <w:t>将</w:t>
            </w:r>
            <w:r w:rsidRPr="004136E0">
              <w:rPr>
                <w:rFonts w:hint="eastAsia"/>
              </w:rPr>
              <w:t>对应管脚</w:t>
            </w:r>
            <w:r>
              <w:rPr>
                <w:rFonts w:hint="eastAsia"/>
              </w:rPr>
              <w:t>控制可</w:t>
            </w:r>
            <w:r>
              <w:t>以改变三色</w:t>
            </w:r>
            <w:r>
              <w:rPr>
                <w:rFonts w:hint="eastAsia"/>
              </w:rPr>
              <w:t>灯</w:t>
            </w:r>
            <w:r>
              <w:t>的显示</w:t>
            </w:r>
            <w:r>
              <w:rPr>
                <w:rFonts w:hint="eastAsia"/>
              </w:rPr>
              <w:t>状态</w:t>
            </w:r>
            <w:r w:rsidR="00A478EF">
              <w:rPr>
                <w:rFonts w:hint="eastAsia"/>
              </w:rPr>
              <w:t>。</w:t>
            </w:r>
          </w:p>
        </w:tc>
      </w:tr>
      <w:tr w:rsidR="0044605B" w:rsidRPr="001234E3" w14:paraId="6ABC6997" w14:textId="77777777" w:rsidTr="003E0D3D">
        <w:trPr>
          <w:jc w:val="center"/>
        </w:trPr>
        <w:tc>
          <w:tcPr>
            <w:tcW w:w="812" w:type="dxa"/>
            <w:vAlign w:val="center"/>
          </w:tcPr>
          <w:p w14:paraId="641E9AD4" w14:textId="77777777" w:rsidR="0044605B" w:rsidRPr="00C26646" w:rsidRDefault="0044605B" w:rsidP="001F37FD">
            <w:pPr>
              <w:pStyle w:val="Tabletext"/>
            </w:pPr>
            <w:r>
              <w:t>8</w:t>
            </w:r>
          </w:p>
        </w:tc>
        <w:tc>
          <w:tcPr>
            <w:tcW w:w="1745" w:type="dxa"/>
            <w:vAlign w:val="center"/>
          </w:tcPr>
          <w:p w14:paraId="0526AF0E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拨码</w:t>
            </w:r>
            <w:r>
              <w:t>开关</w:t>
            </w:r>
          </w:p>
        </w:tc>
        <w:tc>
          <w:tcPr>
            <w:tcW w:w="2346" w:type="dxa"/>
            <w:vAlign w:val="center"/>
          </w:tcPr>
          <w:p w14:paraId="38165F1D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4</w:t>
            </w:r>
            <w:r>
              <w:t>个拨码开关</w:t>
            </w:r>
          </w:p>
        </w:tc>
        <w:tc>
          <w:tcPr>
            <w:tcW w:w="3393" w:type="dxa"/>
            <w:vAlign w:val="center"/>
          </w:tcPr>
          <w:p w14:paraId="4D4BA9C3" w14:textId="0FBDC7B0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将拨码开关</w:t>
            </w:r>
            <w:r>
              <w:t>控制端口与</w:t>
            </w:r>
            <w:r>
              <w:t>FPGA</w:t>
            </w:r>
            <w:r>
              <w:t>扩展</w:t>
            </w:r>
            <w:r>
              <w:t>IO</w:t>
            </w:r>
            <w:r>
              <w:t>连</w:t>
            </w:r>
            <w:r>
              <w:lastRenderedPageBreak/>
              <w:t>接后</w:t>
            </w:r>
            <w:r>
              <w:rPr>
                <w:rFonts w:hint="eastAsia"/>
              </w:rPr>
              <w:t>，</w:t>
            </w:r>
            <w:r w:rsidRPr="004136E0">
              <w:rPr>
                <w:rFonts w:hint="eastAsia"/>
              </w:rPr>
              <w:t>可作为测试控制输入使用。</w:t>
            </w:r>
            <w:r w:rsidRPr="004136E0">
              <w:t>(</w:t>
            </w:r>
            <w:r>
              <w:rPr>
                <w:rFonts w:hint="eastAsia"/>
              </w:rPr>
              <w:t>拨到</w:t>
            </w:r>
            <w:r>
              <w:t>下侧为</w:t>
            </w:r>
            <w:r>
              <w:rPr>
                <w:rFonts w:hint="eastAsia"/>
              </w:rPr>
              <w:t>低</w:t>
            </w:r>
            <w:r>
              <w:t>电平</w:t>
            </w:r>
            <w:r w:rsidRPr="004136E0">
              <w:t>)</w:t>
            </w:r>
            <w:r w:rsidR="00A478EF">
              <w:rPr>
                <w:rFonts w:hint="eastAsia"/>
              </w:rPr>
              <w:t>。</w:t>
            </w:r>
          </w:p>
        </w:tc>
      </w:tr>
      <w:tr w:rsidR="0044605B" w:rsidRPr="001234E3" w14:paraId="70E566AD" w14:textId="77777777" w:rsidTr="003E0D3D">
        <w:trPr>
          <w:jc w:val="center"/>
        </w:trPr>
        <w:tc>
          <w:tcPr>
            <w:tcW w:w="812" w:type="dxa"/>
            <w:vAlign w:val="center"/>
          </w:tcPr>
          <w:p w14:paraId="592BB832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lastRenderedPageBreak/>
              <w:t>9</w:t>
            </w:r>
          </w:p>
        </w:tc>
        <w:tc>
          <w:tcPr>
            <w:tcW w:w="1745" w:type="dxa"/>
            <w:vAlign w:val="center"/>
          </w:tcPr>
          <w:p w14:paraId="7D46370B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数码管</w:t>
            </w:r>
          </w:p>
        </w:tc>
        <w:tc>
          <w:tcPr>
            <w:tcW w:w="2346" w:type="dxa"/>
            <w:vAlign w:val="center"/>
          </w:tcPr>
          <w:p w14:paraId="09BA9BE2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4</w:t>
            </w:r>
            <w:r>
              <w:t>位</w:t>
            </w:r>
            <w:r>
              <w:t>8</w:t>
            </w:r>
            <w:r>
              <w:t>段数码管</w:t>
            </w:r>
          </w:p>
        </w:tc>
        <w:tc>
          <w:tcPr>
            <w:tcW w:w="3393" w:type="dxa"/>
            <w:vAlign w:val="center"/>
          </w:tcPr>
          <w:p w14:paraId="56FADC61" w14:textId="1A735D82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将数码管</w:t>
            </w:r>
            <w:r>
              <w:t>控制端口与</w:t>
            </w:r>
            <w:r>
              <w:t>FPGA</w:t>
            </w:r>
            <w:r>
              <w:t>扩展</w:t>
            </w:r>
            <w:r>
              <w:t>IO</w:t>
            </w:r>
            <w:r>
              <w:t>连接后</w:t>
            </w:r>
            <w:r>
              <w:rPr>
                <w:rFonts w:hint="eastAsia"/>
              </w:rPr>
              <w:t>，</w:t>
            </w:r>
            <w:r w:rsidRPr="004136E0">
              <w:t xml:space="preserve"> FPGA </w:t>
            </w:r>
            <w:r>
              <w:rPr>
                <w:rFonts w:hint="eastAsia"/>
              </w:rPr>
              <w:t>将</w:t>
            </w:r>
            <w:r w:rsidRPr="004136E0">
              <w:rPr>
                <w:rFonts w:hint="eastAsia"/>
              </w:rPr>
              <w:t>对应管脚</w:t>
            </w:r>
            <w:r>
              <w:rPr>
                <w:rFonts w:hint="eastAsia"/>
              </w:rPr>
              <w:t>控制可</w:t>
            </w:r>
            <w:r>
              <w:t>以改变</w:t>
            </w:r>
            <w:r>
              <w:rPr>
                <w:rFonts w:hint="eastAsia"/>
              </w:rPr>
              <w:t>数码管</w:t>
            </w:r>
            <w:r>
              <w:t>的显示</w:t>
            </w:r>
            <w:r>
              <w:rPr>
                <w:rFonts w:hint="eastAsia"/>
              </w:rPr>
              <w:t>内容</w:t>
            </w:r>
            <w:r w:rsidR="00A478EF">
              <w:rPr>
                <w:rFonts w:hint="eastAsia"/>
              </w:rPr>
              <w:t>。</w:t>
            </w:r>
          </w:p>
        </w:tc>
      </w:tr>
      <w:tr w:rsidR="0044605B" w:rsidRPr="004136E0" w14:paraId="34717E41" w14:textId="77777777" w:rsidTr="003E0D3D">
        <w:trPr>
          <w:jc w:val="center"/>
        </w:trPr>
        <w:tc>
          <w:tcPr>
            <w:tcW w:w="812" w:type="dxa"/>
            <w:vAlign w:val="center"/>
          </w:tcPr>
          <w:p w14:paraId="2BA0FB34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7</w:t>
            </w:r>
          </w:p>
        </w:tc>
        <w:tc>
          <w:tcPr>
            <w:tcW w:w="1745" w:type="dxa"/>
            <w:vAlign w:val="center"/>
          </w:tcPr>
          <w:p w14:paraId="59D1B336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工作温度</w:t>
            </w:r>
          </w:p>
        </w:tc>
        <w:tc>
          <w:tcPr>
            <w:tcW w:w="2346" w:type="dxa"/>
            <w:vAlign w:val="center"/>
          </w:tcPr>
          <w:p w14:paraId="5CD4F6BB" w14:textId="77777777" w:rsidR="0044605B" w:rsidRPr="004136E0" w:rsidRDefault="0044605B" w:rsidP="001F37FD">
            <w:pPr>
              <w:pStyle w:val="Tabletext"/>
            </w:pPr>
            <w:r w:rsidRPr="004136E0">
              <w:t>0~+ 70</w:t>
            </w:r>
            <w:r w:rsidRPr="004136E0">
              <w:rPr>
                <w:rFonts w:hint="eastAsia"/>
              </w:rPr>
              <w:t>℃商业级</w:t>
            </w:r>
          </w:p>
        </w:tc>
        <w:tc>
          <w:tcPr>
            <w:tcW w:w="3393" w:type="dxa"/>
            <w:vAlign w:val="center"/>
          </w:tcPr>
          <w:p w14:paraId="710A5526" w14:textId="0B76627B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6AE3ECFC" w14:textId="77777777" w:rsidTr="003E0D3D">
        <w:trPr>
          <w:jc w:val="center"/>
        </w:trPr>
        <w:tc>
          <w:tcPr>
            <w:tcW w:w="812" w:type="dxa"/>
            <w:vAlign w:val="center"/>
          </w:tcPr>
          <w:p w14:paraId="0105493A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8</w:t>
            </w:r>
          </w:p>
        </w:tc>
        <w:tc>
          <w:tcPr>
            <w:tcW w:w="1745" w:type="dxa"/>
            <w:vAlign w:val="center"/>
          </w:tcPr>
          <w:p w14:paraId="42D6DFBB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环境湿度</w:t>
            </w:r>
          </w:p>
        </w:tc>
        <w:tc>
          <w:tcPr>
            <w:tcW w:w="2346" w:type="dxa"/>
            <w:vAlign w:val="center"/>
          </w:tcPr>
          <w:p w14:paraId="4851E279" w14:textId="4F2D0666" w:rsidR="0044605B" w:rsidRPr="004136E0" w:rsidRDefault="0044605B" w:rsidP="001F37FD">
            <w:pPr>
              <w:pStyle w:val="Tabletext"/>
            </w:pPr>
            <w:r w:rsidRPr="004136E0">
              <w:t>20%~90%</w:t>
            </w:r>
            <w:r w:rsidRPr="004136E0">
              <w:rPr>
                <w:rFonts w:hint="eastAsia"/>
              </w:rPr>
              <w:t>，非冷凝</w:t>
            </w:r>
            <w:r w:rsidR="001F37FD">
              <w:rPr>
                <w:rFonts w:hint="eastAsia"/>
              </w:rPr>
              <w:t>。</w:t>
            </w:r>
          </w:p>
        </w:tc>
        <w:tc>
          <w:tcPr>
            <w:tcW w:w="3393" w:type="dxa"/>
            <w:vAlign w:val="center"/>
          </w:tcPr>
          <w:p w14:paraId="086A2396" w14:textId="6352E562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0D1755CB" w14:textId="77777777" w:rsidTr="003E0D3D">
        <w:trPr>
          <w:jc w:val="center"/>
        </w:trPr>
        <w:tc>
          <w:tcPr>
            <w:tcW w:w="812" w:type="dxa"/>
            <w:vAlign w:val="center"/>
          </w:tcPr>
          <w:p w14:paraId="450761EE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9</w:t>
            </w:r>
          </w:p>
        </w:tc>
        <w:tc>
          <w:tcPr>
            <w:tcW w:w="1745" w:type="dxa"/>
            <w:vAlign w:val="center"/>
          </w:tcPr>
          <w:p w14:paraId="4744ADF8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机械尺寸</w:t>
            </w:r>
          </w:p>
        </w:tc>
        <w:tc>
          <w:tcPr>
            <w:tcW w:w="2346" w:type="dxa"/>
            <w:vAlign w:val="center"/>
          </w:tcPr>
          <w:p w14:paraId="30D2DA03" w14:textId="77777777" w:rsidR="0044605B" w:rsidRPr="004136E0" w:rsidRDefault="0044605B" w:rsidP="001F37FD">
            <w:pPr>
              <w:pStyle w:val="Tabletext"/>
            </w:pPr>
            <w:r>
              <w:t>90</w:t>
            </w:r>
            <w:r w:rsidRPr="004136E0">
              <w:t>mm</w:t>
            </w:r>
            <w:r w:rsidRPr="004136E0">
              <w:rPr>
                <w:rFonts w:hint="eastAsia"/>
              </w:rPr>
              <w:t>×</w:t>
            </w:r>
            <w:r>
              <w:rPr>
                <w:rFonts w:hint="eastAsia"/>
              </w:rPr>
              <w:t>57</w:t>
            </w:r>
            <w:r w:rsidRPr="004136E0">
              <w:t>mm</w:t>
            </w:r>
          </w:p>
        </w:tc>
        <w:tc>
          <w:tcPr>
            <w:tcW w:w="3393" w:type="dxa"/>
            <w:vAlign w:val="center"/>
          </w:tcPr>
          <w:p w14:paraId="2402738B" w14:textId="192A5E38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3C86B603" w14:textId="77777777" w:rsidTr="003E0D3D">
        <w:trPr>
          <w:jc w:val="center"/>
        </w:trPr>
        <w:tc>
          <w:tcPr>
            <w:tcW w:w="812" w:type="dxa"/>
            <w:vAlign w:val="center"/>
          </w:tcPr>
          <w:p w14:paraId="53430C5C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10</w:t>
            </w:r>
          </w:p>
        </w:tc>
        <w:tc>
          <w:tcPr>
            <w:tcW w:w="1745" w:type="dxa"/>
            <w:vAlign w:val="center"/>
          </w:tcPr>
          <w:p w14:paraId="4E3E076D" w14:textId="64D94D2E" w:rsidR="0044605B" w:rsidRPr="004136E0" w:rsidRDefault="001F37FD" w:rsidP="001F37FD">
            <w:pPr>
              <w:pStyle w:val="Tabletext"/>
            </w:pPr>
            <w:r>
              <w:t>PCB</w:t>
            </w:r>
            <w:r w:rsidR="0044605B" w:rsidRPr="004136E0">
              <w:rPr>
                <w:rFonts w:hint="eastAsia"/>
              </w:rPr>
              <w:t>规格</w:t>
            </w:r>
          </w:p>
        </w:tc>
        <w:tc>
          <w:tcPr>
            <w:tcW w:w="2346" w:type="dxa"/>
            <w:vAlign w:val="center"/>
          </w:tcPr>
          <w:p w14:paraId="3CAFD0EA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黑底白字</w:t>
            </w:r>
          </w:p>
        </w:tc>
        <w:tc>
          <w:tcPr>
            <w:tcW w:w="3393" w:type="dxa"/>
            <w:vAlign w:val="center"/>
          </w:tcPr>
          <w:p w14:paraId="3FEE8590" w14:textId="41115A21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2D41AD87" w14:textId="77777777" w:rsidTr="003E0D3D">
        <w:trPr>
          <w:jc w:val="center"/>
        </w:trPr>
        <w:tc>
          <w:tcPr>
            <w:tcW w:w="812" w:type="dxa"/>
            <w:vAlign w:val="center"/>
          </w:tcPr>
          <w:p w14:paraId="17015C9F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11</w:t>
            </w:r>
          </w:p>
        </w:tc>
        <w:tc>
          <w:tcPr>
            <w:tcW w:w="1745" w:type="dxa"/>
            <w:vAlign w:val="center"/>
          </w:tcPr>
          <w:p w14:paraId="2A4AF6D6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电源供电</w:t>
            </w:r>
          </w:p>
        </w:tc>
        <w:tc>
          <w:tcPr>
            <w:tcW w:w="2346" w:type="dxa"/>
            <w:vAlign w:val="center"/>
          </w:tcPr>
          <w:p w14:paraId="18EC36A1" w14:textId="762EE6A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5</w:t>
            </w:r>
            <w:r w:rsidRPr="004136E0">
              <w:t>V/</w:t>
            </w:r>
            <w:r>
              <w:t>1</w:t>
            </w:r>
            <w:r w:rsidRPr="004136E0">
              <w:t>A</w:t>
            </w:r>
            <w:r w:rsidRPr="004136E0">
              <w:rPr>
                <w:rFonts w:hint="eastAsia"/>
              </w:rPr>
              <w:t>，</w:t>
            </w:r>
            <w:r w:rsidR="001F37FD">
              <w:rPr>
                <w:rFonts w:hint="eastAsia"/>
              </w:rPr>
              <w:t>T</w:t>
            </w:r>
            <w:r>
              <w:t>ype</w:t>
            </w:r>
            <w:r w:rsidR="001F37FD">
              <w:rPr>
                <w:rFonts w:hint="eastAsia"/>
              </w:rPr>
              <w:t xml:space="preserve">-C </w:t>
            </w:r>
            <w:r>
              <w:t>USB</w:t>
            </w:r>
            <w:r w:rsidRPr="004136E0">
              <w:rPr>
                <w:rFonts w:hint="eastAsia"/>
              </w:rPr>
              <w:t>接口供电</w:t>
            </w:r>
            <w:r w:rsidR="001F37FD">
              <w:rPr>
                <w:rFonts w:hint="eastAsia"/>
              </w:rPr>
              <w:t>。</w:t>
            </w:r>
          </w:p>
        </w:tc>
        <w:tc>
          <w:tcPr>
            <w:tcW w:w="3393" w:type="dxa"/>
            <w:vAlign w:val="center"/>
          </w:tcPr>
          <w:p w14:paraId="38F86B85" w14:textId="22EDA7A3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4136E0" w14:paraId="490C2BF4" w14:textId="77777777" w:rsidTr="003E0D3D">
        <w:trPr>
          <w:jc w:val="center"/>
        </w:trPr>
        <w:tc>
          <w:tcPr>
            <w:tcW w:w="812" w:type="dxa"/>
            <w:vAlign w:val="center"/>
          </w:tcPr>
          <w:p w14:paraId="4BAAD036" w14:textId="77777777" w:rsidR="0044605B" w:rsidRPr="004136E0" w:rsidRDefault="0044605B" w:rsidP="001F37FD">
            <w:pPr>
              <w:pStyle w:val="Tabletext"/>
            </w:pPr>
            <w:r>
              <w:rPr>
                <w:rFonts w:hint="eastAsia"/>
              </w:rPr>
              <w:t>12</w:t>
            </w:r>
          </w:p>
        </w:tc>
        <w:tc>
          <w:tcPr>
            <w:tcW w:w="1745" w:type="dxa"/>
            <w:vAlign w:val="center"/>
          </w:tcPr>
          <w:p w14:paraId="73027BFC" w14:textId="77777777" w:rsidR="0044605B" w:rsidRPr="004136E0" w:rsidRDefault="0044605B" w:rsidP="001F37FD">
            <w:pPr>
              <w:pStyle w:val="Tabletext"/>
            </w:pPr>
            <w:r w:rsidRPr="004136E0">
              <w:rPr>
                <w:rFonts w:hint="eastAsia"/>
              </w:rPr>
              <w:t>系统功耗</w:t>
            </w:r>
          </w:p>
        </w:tc>
        <w:tc>
          <w:tcPr>
            <w:tcW w:w="2346" w:type="dxa"/>
            <w:vAlign w:val="center"/>
          </w:tcPr>
          <w:p w14:paraId="415B609E" w14:textId="3FCFF962" w:rsidR="0044605B" w:rsidRPr="004136E0" w:rsidRDefault="00622CBB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393" w:type="dxa"/>
            <w:vAlign w:val="center"/>
          </w:tcPr>
          <w:p w14:paraId="699660CB" w14:textId="74529674" w:rsidR="0044605B" w:rsidRPr="004136E0" w:rsidRDefault="00A478EF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</w:tbl>
    <w:p w14:paraId="3E68F65B" w14:textId="127EA56F" w:rsidR="0044605B" w:rsidRDefault="0044605B" w:rsidP="003E0D3D">
      <w:pPr>
        <w:pStyle w:val="2"/>
        <w:pageBreakBefore/>
      </w:pPr>
      <w:bookmarkStart w:id="24" w:name="_Toc101799102"/>
      <w:r>
        <w:rPr>
          <w:rFonts w:hint="eastAsia"/>
        </w:rPr>
        <w:lastRenderedPageBreak/>
        <w:t>机械尺寸图</w:t>
      </w:r>
      <w:bookmarkEnd w:id="24"/>
    </w:p>
    <w:p w14:paraId="506F7B4F" w14:textId="57E62E3C" w:rsidR="00D6370E" w:rsidRDefault="00407D9F" w:rsidP="00D6370E">
      <w:pPr>
        <w:pStyle w:val="af0"/>
      </w:pPr>
      <w:bookmarkStart w:id="25" w:name="_Toc101799066"/>
      <w:r w:rsidRPr="007859A2">
        <w:t>图</w:t>
      </w:r>
      <w:fldSimple w:instr=" STYLEREF 1 \s ">
        <w:r w:rsidR="00937530">
          <w:rPr>
            <w:noProof/>
          </w:rPr>
          <w:t>2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4</w:t>
      </w:r>
      <w:r w:rsidRPr="007859A2">
        <w:fldChar w:fldCharType="end"/>
      </w:r>
      <w:r>
        <w:rPr>
          <w:rFonts w:hint="eastAsia"/>
        </w:rPr>
        <w:t xml:space="preserve"> </w:t>
      </w:r>
      <w:proofErr w:type="spellStart"/>
      <w:r w:rsidR="00D6370E" w:rsidRPr="00C91D95">
        <w:t>MiniStar</w:t>
      </w:r>
      <w:proofErr w:type="spellEnd"/>
      <w:r w:rsidR="00D6370E" w:rsidRPr="00C91D95">
        <w:t xml:space="preserve"> </w:t>
      </w:r>
      <w:proofErr w:type="spellStart"/>
      <w:r w:rsidR="00D6370E" w:rsidRPr="00C91D95">
        <w:t>nano</w:t>
      </w:r>
      <w:proofErr w:type="spellEnd"/>
      <w:r w:rsidR="00D6370E" w:rsidRPr="00C91D95">
        <w:t xml:space="preserve"> Experiment Kit</w:t>
      </w:r>
      <w:r w:rsidR="00D6370E">
        <w:rPr>
          <w:rFonts w:hint="eastAsia"/>
        </w:rPr>
        <w:t>尺寸</w:t>
      </w:r>
      <w:r w:rsidR="00D6370E">
        <w:t>图</w:t>
      </w:r>
      <w:bookmarkEnd w:id="25"/>
    </w:p>
    <w:p w14:paraId="5BBFC8C3" w14:textId="77777777" w:rsidR="0044605B" w:rsidRDefault="0044605B" w:rsidP="003E0D3D">
      <w:pPr>
        <w:pStyle w:val="FigureC"/>
        <w:rPr>
          <w:rFonts w:ascii="微软雅黑" w:eastAsia="微软雅黑" w:hAnsi="微软雅黑"/>
          <w:b/>
          <w:sz w:val="14"/>
        </w:rPr>
      </w:pPr>
      <w:r>
        <w:rPr>
          <w:noProof/>
        </w:rPr>
        <w:drawing>
          <wp:inline distT="0" distB="0" distL="0" distR="0" wp14:anchorId="501B294E" wp14:editId="3D0C7026">
            <wp:extent cx="4848225" cy="31128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3078" cy="311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1FEC" w14:textId="77777777" w:rsidR="0044605B" w:rsidRPr="00744FBD" w:rsidRDefault="0044605B" w:rsidP="0044605B">
      <w:pPr>
        <w:widowControl/>
        <w:ind w:firstLine="480"/>
      </w:pPr>
      <w:r>
        <w:br w:type="page"/>
      </w:r>
    </w:p>
    <w:p w14:paraId="195E6107" w14:textId="55B89803" w:rsidR="0044605B" w:rsidRPr="0023691B" w:rsidRDefault="0044605B" w:rsidP="00E76BCF">
      <w:pPr>
        <w:pStyle w:val="1"/>
      </w:pPr>
      <w:bookmarkStart w:id="26" w:name="_Toc101799103"/>
      <w:r w:rsidRPr="0023691B">
        <w:rPr>
          <w:rFonts w:hint="eastAsia"/>
        </w:rPr>
        <w:lastRenderedPageBreak/>
        <w:t>开发板详细介绍</w:t>
      </w:r>
      <w:bookmarkEnd w:id="26"/>
    </w:p>
    <w:p w14:paraId="54BCF72C" w14:textId="634AD256" w:rsidR="0044605B" w:rsidRPr="004136E0" w:rsidRDefault="0044605B" w:rsidP="00F7308C">
      <w:pPr>
        <w:pStyle w:val="2"/>
        <w:rPr>
          <w:b w:val="0"/>
          <w:bCs/>
        </w:rPr>
      </w:pPr>
      <w:bookmarkStart w:id="27" w:name="_Toc101799104"/>
      <w:proofErr w:type="spellStart"/>
      <w:r w:rsidRPr="00C91D95">
        <w:t>MiniStar</w:t>
      </w:r>
      <w:proofErr w:type="spellEnd"/>
      <w:r w:rsidRPr="00C91D95">
        <w:t xml:space="preserve"> </w:t>
      </w:r>
      <w:proofErr w:type="spellStart"/>
      <w:r w:rsidRPr="00C91D95">
        <w:t>nano</w:t>
      </w:r>
      <w:proofErr w:type="spellEnd"/>
      <w:r>
        <w:rPr>
          <w:rFonts w:hint="eastAsia"/>
        </w:rPr>
        <w:t>核心板</w:t>
      </w:r>
      <w:bookmarkEnd w:id="27"/>
    </w:p>
    <w:p w14:paraId="70634493" w14:textId="481CE2A1" w:rsidR="0044605B" w:rsidRDefault="0044605B" w:rsidP="00063CB9">
      <w:pPr>
        <w:pStyle w:val="3"/>
      </w:pPr>
      <w:bookmarkStart w:id="28" w:name="_Toc101799105"/>
      <w:r w:rsidRPr="004136E0">
        <w:rPr>
          <w:rFonts w:hint="eastAsia"/>
        </w:rPr>
        <w:t>概述</w:t>
      </w:r>
      <w:bookmarkEnd w:id="28"/>
    </w:p>
    <w:p w14:paraId="2B4AA354" w14:textId="2BCEAE74" w:rsidR="0044605B" w:rsidRPr="004136E0" w:rsidRDefault="0044605B" w:rsidP="002D4A61">
      <w:pPr>
        <w:ind w:firstLine="480"/>
      </w:pPr>
      <w:r w:rsidRPr="00857F7F">
        <w:t>GW1NSR-LV4CQN48</w:t>
      </w:r>
      <w:r>
        <w:t>P</w:t>
      </w:r>
      <w:r w:rsidR="00A21187">
        <w:t xml:space="preserve"> FPGA</w:t>
      </w:r>
      <w:r w:rsidRPr="008C509D">
        <w:rPr>
          <w:rFonts w:hint="eastAsia"/>
        </w:rPr>
        <w:t>产品资</w:t>
      </w:r>
      <w:r w:rsidRPr="004136E0">
        <w:rPr>
          <w:rFonts w:hint="eastAsia"/>
        </w:rPr>
        <w:t>源信息如</w:t>
      </w:r>
      <w:r w:rsidR="00A21187">
        <w:fldChar w:fldCharType="begin"/>
      </w:r>
      <w:r w:rsidR="00A21187">
        <w:instrText xml:space="preserve"> </w:instrText>
      </w:r>
      <w:r w:rsidR="00A21187">
        <w:rPr>
          <w:rFonts w:hint="eastAsia"/>
        </w:rPr>
        <w:instrText>REF _Ref101341820 \h</w:instrText>
      </w:r>
      <w:r w:rsidR="00A21187">
        <w:instrText xml:space="preserve"> </w:instrText>
      </w:r>
      <w:r w:rsidR="00A21187">
        <w:fldChar w:fldCharType="separate"/>
      </w:r>
      <w:r w:rsidR="00937530" w:rsidRPr="006010E8">
        <w:rPr>
          <w:rFonts w:hint="eastAsia"/>
        </w:rPr>
        <w:t>表</w:t>
      </w:r>
      <w:r w:rsidR="00937530">
        <w:rPr>
          <w:noProof/>
        </w:rPr>
        <w:t>3</w:t>
      </w:r>
      <w:r w:rsidR="00937530" w:rsidRPr="006010E8">
        <w:noBreakHyphen/>
      </w:r>
      <w:r w:rsidR="00937530">
        <w:rPr>
          <w:noProof/>
        </w:rPr>
        <w:t>1</w:t>
      </w:r>
      <w:r w:rsidR="00A21187">
        <w:fldChar w:fldCharType="end"/>
      </w:r>
      <w:r w:rsidRPr="004136E0">
        <w:rPr>
          <w:rFonts w:hint="eastAsia"/>
        </w:rPr>
        <w:t>所示。</w:t>
      </w:r>
    </w:p>
    <w:p w14:paraId="6968A4F4" w14:textId="22C4A02D" w:rsidR="0044605B" w:rsidRPr="00EE14B7" w:rsidRDefault="00407D9F" w:rsidP="00407D9F">
      <w:pPr>
        <w:pStyle w:val="af0"/>
      </w:pPr>
      <w:bookmarkStart w:id="29" w:name="_Ref101341820"/>
      <w:bookmarkStart w:id="30" w:name="_Toc101357583"/>
      <w:r w:rsidRPr="006010E8">
        <w:rPr>
          <w:rFonts w:hint="eastAsia"/>
        </w:rPr>
        <w:t>表</w:t>
      </w:r>
      <w:fldSimple w:instr=" STYLEREF 1 \s ">
        <w:r w:rsidR="00937530">
          <w:rPr>
            <w:noProof/>
          </w:rPr>
          <w:t>3</w:t>
        </w:r>
      </w:fldSimple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1</w:t>
      </w:r>
      <w:r w:rsidRPr="006010E8">
        <w:fldChar w:fldCharType="end"/>
      </w:r>
      <w:bookmarkEnd w:id="29"/>
      <w:r w:rsidR="0044605B" w:rsidRPr="004136E0">
        <w:t xml:space="preserve"> GW</w:t>
      </w:r>
      <w:r w:rsidR="0044605B">
        <w:t>1NSR</w:t>
      </w:r>
      <w:r w:rsidR="0044605B" w:rsidRPr="00857F7F">
        <w:rPr>
          <w:color w:val="000000"/>
          <w:szCs w:val="24"/>
        </w:rPr>
        <w:t>-LV4CQN48</w:t>
      </w:r>
      <w:r w:rsidR="0044605B">
        <w:rPr>
          <w:color w:val="000000"/>
          <w:szCs w:val="24"/>
        </w:rPr>
        <w:t>P</w:t>
      </w:r>
      <w:r w:rsidR="0044605B" w:rsidRPr="004136E0">
        <w:rPr>
          <w:rFonts w:hint="eastAsia"/>
        </w:rPr>
        <w:t>系列</w:t>
      </w:r>
      <w:r w:rsidR="00A21187">
        <w:t xml:space="preserve"> FPGA</w:t>
      </w:r>
      <w:r w:rsidR="0044605B" w:rsidRPr="004136E0">
        <w:rPr>
          <w:rFonts w:hint="eastAsia"/>
        </w:rPr>
        <w:t>产品信息列表</w:t>
      </w:r>
      <w:bookmarkEnd w:id="30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16"/>
        <w:gridCol w:w="3864"/>
      </w:tblGrid>
      <w:tr w:rsidR="0044605B" w:rsidRPr="00501D24" w14:paraId="726E91F6" w14:textId="77777777" w:rsidTr="002D4A61">
        <w:trPr>
          <w:trHeight w:val="441"/>
        </w:trPr>
        <w:tc>
          <w:tcPr>
            <w:tcW w:w="2660" w:type="dxa"/>
            <w:shd w:val="clear" w:color="auto" w:fill="A5A5A5"/>
            <w:vAlign w:val="center"/>
          </w:tcPr>
          <w:p w14:paraId="6E8D23DE" w14:textId="77777777" w:rsidR="0044605B" w:rsidRPr="00593B56" w:rsidRDefault="0044605B" w:rsidP="001F37FD">
            <w:pPr>
              <w:pStyle w:val="Tabletext"/>
            </w:pPr>
            <w:r w:rsidRPr="00593B56">
              <w:t>器件</w:t>
            </w:r>
          </w:p>
        </w:tc>
        <w:tc>
          <w:tcPr>
            <w:tcW w:w="2438" w:type="dxa"/>
            <w:shd w:val="clear" w:color="auto" w:fill="A5A5A5"/>
            <w:vAlign w:val="center"/>
          </w:tcPr>
          <w:p w14:paraId="37A5E5D3" w14:textId="77777777" w:rsidR="0044605B" w:rsidRPr="00593B56" w:rsidRDefault="0044605B" w:rsidP="001F37FD">
            <w:pPr>
              <w:pStyle w:val="Tabletext"/>
            </w:pPr>
            <w:r w:rsidRPr="00593B56">
              <w:t>GW1NSR-4C</w:t>
            </w:r>
          </w:p>
        </w:tc>
      </w:tr>
      <w:tr w:rsidR="0044605B" w:rsidRPr="00501D24" w14:paraId="16009B65" w14:textId="77777777" w:rsidTr="002D4A61">
        <w:trPr>
          <w:trHeight w:val="476"/>
        </w:trPr>
        <w:tc>
          <w:tcPr>
            <w:tcW w:w="2660" w:type="dxa"/>
            <w:shd w:val="clear" w:color="auto" w:fill="FFFFFF"/>
            <w:vAlign w:val="center"/>
          </w:tcPr>
          <w:p w14:paraId="16E2810E" w14:textId="77777777" w:rsidR="0044605B" w:rsidRPr="00593B56" w:rsidRDefault="0044605B" w:rsidP="001F37FD">
            <w:pPr>
              <w:pStyle w:val="Tabletext"/>
            </w:pPr>
            <w:r w:rsidRPr="00593B56">
              <w:t>逻辑单元</w:t>
            </w:r>
            <w:r w:rsidRPr="00593B56">
              <w:t>(LUT4)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0A7DC524" w14:textId="77777777" w:rsidR="0044605B" w:rsidRPr="00593B56" w:rsidRDefault="0044605B" w:rsidP="001F37FD">
            <w:pPr>
              <w:pStyle w:val="Tabletext"/>
            </w:pPr>
            <w:r w:rsidRPr="00593B56">
              <w:t>4608</w:t>
            </w:r>
          </w:p>
        </w:tc>
      </w:tr>
      <w:tr w:rsidR="0044605B" w:rsidRPr="00501D24" w14:paraId="415A450D" w14:textId="77777777" w:rsidTr="002D4A61">
        <w:trPr>
          <w:trHeight w:val="399"/>
        </w:trPr>
        <w:tc>
          <w:tcPr>
            <w:tcW w:w="2660" w:type="dxa"/>
            <w:shd w:val="clear" w:color="auto" w:fill="FFFFFF"/>
            <w:vAlign w:val="center"/>
          </w:tcPr>
          <w:p w14:paraId="305636B4" w14:textId="77777777" w:rsidR="0044605B" w:rsidRPr="00593B56" w:rsidRDefault="0044605B" w:rsidP="001F37FD">
            <w:pPr>
              <w:pStyle w:val="Tabletext"/>
            </w:pPr>
            <w:r w:rsidRPr="00593B56">
              <w:t>寄存器</w:t>
            </w:r>
            <w:r w:rsidRPr="00593B56">
              <w:t>(FF)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767D5607" w14:textId="77777777" w:rsidR="0044605B" w:rsidRPr="00593B56" w:rsidRDefault="0044605B" w:rsidP="001F37FD">
            <w:pPr>
              <w:pStyle w:val="Tabletext"/>
            </w:pPr>
            <w:r w:rsidRPr="00593B56">
              <w:t>3456</w:t>
            </w:r>
          </w:p>
        </w:tc>
      </w:tr>
      <w:tr w:rsidR="0044605B" w:rsidRPr="00501D24" w14:paraId="7A0A8DCA" w14:textId="77777777" w:rsidTr="002D4A61">
        <w:trPr>
          <w:trHeight w:val="704"/>
        </w:trPr>
        <w:tc>
          <w:tcPr>
            <w:tcW w:w="2660" w:type="dxa"/>
            <w:shd w:val="clear" w:color="auto" w:fill="FFFFFF"/>
            <w:vAlign w:val="center"/>
          </w:tcPr>
          <w:p w14:paraId="3F17DCF6" w14:textId="77777777" w:rsidR="0044605B" w:rsidRPr="00593B56" w:rsidRDefault="0044605B" w:rsidP="001F37FD">
            <w:pPr>
              <w:pStyle w:val="Tabletext"/>
            </w:pPr>
            <w:r w:rsidRPr="00593B56">
              <w:t>块状静态随机存储器</w:t>
            </w:r>
          </w:p>
          <w:p w14:paraId="1184B006" w14:textId="320D7992" w:rsidR="0044605B" w:rsidRPr="00593B56" w:rsidRDefault="006364CB" w:rsidP="001F37FD">
            <w:pPr>
              <w:pStyle w:val="Tabletext"/>
            </w:pPr>
            <w:r>
              <w:t>B</w:t>
            </w:r>
            <w:r w:rsidR="0044605B" w:rsidRPr="00593B56">
              <w:t>SRAM(bits)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2A6183D0" w14:textId="77777777" w:rsidR="0044605B" w:rsidRPr="00593B56" w:rsidRDefault="0044605B" w:rsidP="001F37FD">
            <w:pPr>
              <w:pStyle w:val="Tabletext"/>
            </w:pPr>
            <w:r w:rsidRPr="00593B56">
              <w:t>180K</w:t>
            </w:r>
          </w:p>
        </w:tc>
      </w:tr>
      <w:tr w:rsidR="0044605B" w:rsidRPr="00501D24" w14:paraId="520DE3BA" w14:textId="77777777" w:rsidTr="002D4A61">
        <w:trPr>
          <w:trHeight w:val="748"/>
        </w:trPr>
        <w:tc>
          <w:tcPr>
            <w:tcW w:w="2660" w:type="dxa"/>
            <w:shd w:val="clear" w:color="auto" w:fill="FFFFFF"/>
            <w:vAlign w:val="center"/>
          </w:tcPr>
          <w:p w14:paraId="01EE6650" w14:textId="77777777" w:rsidR="0044605B" w:rsidRPr="00593B56" w:rsidRDefault="0044605B" w:rsidP="001F37FD">
            <w:pPr>
              <w:pStyle w:val="Tabletext"/>
            </w:pPr>
            <w:r w:rsidRPr="00593B56">
              <w:t>块状静态随机存储器数目</w:t>
            </w:r>
          </w:p>
          <w:p w14:paraId="31D7BC24" w14:textId="7EEA3FBD" w:rsidR="0044605B" w:rsidRPr="00593B56" w:rsidRDefault="006364CB" w:rsidP="001F37FD">
            <w:pPr>
              <w:pStyle w:val="Tabletext"/>
            </w:pPr>
            <w:r>
              <w:t>B</w:t>
            </w:r>
            <w:r w:rsidR="0044605B" w:rsidRPr="00593B56">
              <w:t>SRAM(</w:t>
            </w:r>
            <w:proofErr w:type="gramStart"/>
            <w:r w:rsidR="0044605B" w:rsidRPr="00593B56">
              <w:t>个</w:t>
            </w:r>
            <w:proofErr w:type="gramEnd"/>
            <w:r w:rsidR="0044605B" w:rsidRPr="00593B56">
              <w:t>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3C5989F2" w14:textId="77777777" w:rsidR="0044605B" w:rsidRPr="00593B56" w:rsidRDefault="0044605B" w:rsidP="001F37FD">
            <w:pPr>
              <w:pStyle w:val="Tabletext"/>
            </w:pPr>
            <w:r w:rsidRPr="00593B56">
              <w:t>10</w:t>
            </w:r>
          </w:p>
        </w:tc>
      </w:tr>
      <w:tr w:rsidR="0044605B" w:rsidRPr="00501D24" w14:paraId="658C8401" w14:textId="77777777" w:rsidTr="002D4A61">
        <w:trPr>
          <w:trHeight w:val="453"/>
        </w:trPr>
        <w:tc>
          <w:tcPr>
            <w:tcW w:w="2660" w:type="dxa"/>
            <w:shd w:val="clear" w:color="auto" w:fill="FFFFFF"/>
            <w:vAlign w:val="center"/>
          </w:tcPr>
          <w:p w14:paraId="79E6361A" w14:textId="77777777" w:rsidR="0044605B" w:rsidRPr="00593B56" w:rsidRDefault="0044605B" w:rsidP="001F37FD">
            <w:pPr>
              <w:pStyle w:val="Tabletext"/>
            </w:pPr>
            <w:r w:rsidRPr="00593B56">
              <w:rPr>
                <w:rFonts w:hint="eastAsia"/>
              </w:rPr>
              <w:t>用户闪存</w:t>
            </w:r>
            <w:r w:rsidRPr="00593B56">
              <w:t>(bits)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0FB673FE" w14:textId="77777777" w:rsidR="0044605B" w:rsidRPr="00593B56" w:rsidRDefault="0044605B" w:rsidP="001F37FD">
            <w:pPr>
              <w:pStyle w:val="Tabletext"/>
            </w:pPr>
            <w:r w:rsidRPr="00593B56">
              <w:t>256K</w:t>
            </w:r>
          </w:p>
        </w:tc>
      </w:tr>
      <w:tr w:rsidR="0044605B" w:rsidRPr="00501D24" w14:paraId="51BDBF1A" w14:textId="77777777" w:rsidTr="002D4A61">
        <w:trPr>
          <w:trHeight w:val="409"/>
        </w:trPr>
        <w:tc>
          <w:tcPr>
            <w:tcW w:w="2660" w:type="dxa"/>
            <w:shd w:val="clear" w:color="auto" w:fill="FFFFFF"/>
            <w:vAlign w:val="center"/>
          </w:tcPr>
          <w:p w14:paraId="5AB1050F" w14:textId="77777777" w:rsidR="0044605B" w:rsidRPr="00593B56" w:rsidRDefault="0044605B" w:rsidP="001F37FD">
            <w:pPr>
              <w:pStyle w:val="Tabletext"/>
            </w:pPr>
            <w:proofErr w:type="spellStart"/>
            <w:r w:rsidRPr="00593B56">
              <w:t>HyperRAM</w:t>
            </w:r>
            <w:proofErr w:type="spellEnd"/>
            <w:r w:rsidRPr="00593B56">
              <w:t>(bit)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541C0377" w14:textId="77777777" w:rsidR="0044605B" w:rsidRPr="00593B56" w:rsidRDefault="0044605B" w:rsidP="001F37FD">
            <w:pPr>
              <w:pStyle w:val="Tabletext"/>
            </w:pPr>
            <w:r w:rsidRPr="00593B56">
              <w:t>64M</w:t>
            </w:r>
          </w:p>
        </w:tc>
      </w:tr>
      <w:tr w:rsidR="0044605B" w:rsidRPr="00501D24" w14:paraId="17BD0719" w14:textId="77777777" w:rsidTr="002D4A61">
        <w:trPr>
          <w:trHeight w:val="407"/>
        </w:trPr>
        <w:tc>
          <w:tcPr>
            <w:tcW w:w="2660" w:type="dxa"/>
            <w:shd w:val="clear" w:color="auto" w:fill="FFFFFF"/>
            <w:vAlign w:val="center"/>
          </w:tcPr>
          <w:p w14:paraId="77591E3C" w14:textId="77777777" w:rsidR="0044605B" w:rsidRPr="00593B56" w:rsidRDefault="0044605B" w:rsidP="001F37FD">
            <w:pPr>
              <w:pStyle w:val="Tabletext"/>
            </w:pPr>
            <w:r w:rsidRPr="00593B56">
              <w:t>乘法器</w:t>
            </w:r>
            <w:r w:rsidRPr="00593B56">
              <w:t>(18x18Multiplier)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30E9E32D" w14:textId="77777777" w:rsidR="0044605B" w:rsidRPr="00593B56" w:rsidRDefault="0044605B" w:rsidP="001F37FD">
            <w:pPr>
              <w:pStyle w:val="Tabletext"/>
            </w:pPr>
            <w:r w:rsidRPr="00593B56">
              <w:t>16</w:t>
            </w:r>
          </w:p>
        </w:tc>
      </w:tr>
      <w:tr w:rsidR="0044605B" w:rsidRPr="00501D24" w14:paraId="611A31A3" w14:textId="77777777" w:rsidTr="002D4A61">
        <w:trPr>
          <w:trHeight w:val="413"/>
        </w:trPr>
        <w:tc>
          <w:tcPr>
            <w:tcW w:w="2660" w:type="dxa"/>
            <w:shd w:val="clear" w:color="auto" w:fill="FFFFFF"/>
            <w:vAlign w:val="center"/>
          </w:tcPr>
          <w:p w14:paraId="49C60414" w14:textId="77777777" w:rsidR="0044605B" w:rsidRPr="00593B56" w:rsidRDefault="0044605B" w:rsidP="001F37FD">
            <w:pPr>
              <w:pStyle w:val="Tabletext"/>
            </w:pPr>
            <w:r w:rsidRPr="00593B56">
              <w:t>锁相环</w:t>
            </w:r>
            <w:r w:rsidRPr="00593B56">
              <w:t>(PLLs)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4C973D5F" w14:textId="77777777" w:rsidR="0044605B" w:rsidRPr="00593B56" w:rsidRDefault="0044605B" w:rsidP="001F37FD">
            <w:pPr>
              <w:pStyle w:val="Tabletext"/>
            </w:pPr>
            <w:r w:rsidRPr="00593B56">
              <w:t>2</w:t>
            </w:r>
          </w:p>
        </w:tc>
      </w:tr>
      <w:tr w:rsidR="0044605B" w:rsidRPr="00501D24" w14:paraId="50CF7340" w14:textId="77777777" w:rsidTr="002D4A61">
        <w:trPr>
          <w:trHeight w:val="419"/>
        </w:trPr>
        <w:tc>
          <w:tcPr>
            <w:tcW w:w="2660" w:type="dxa"/>
            <w:shd w:val="clear" w:color="auto" w:fill="FFFFFF"/>
            <w:vAlign w:val="center"/>
          </w:tcPr>
          <w:p w14:paraId="44EF2909" w14:textId="77777777" w:rsidR="0044605B" w:rsidRPr="00593B56" w:rsidRDefault="0044605B" w:rsidP="001F37FD">
            <w:pPr>
              <w:pStyle w:val="Tabletext"/>
            </w:pPr>
            <w:r w:rsidRPr="00593B56">
              <w:t>OSC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26060A8C" w14:textId="76CD47C9" w:rsidR="0044605B" w:rsidRPr="00593B56" w:rsidRDefault="00A21187" w:rsidP="001F37FD">
            <w:pPr>
              <w:pStyle w:val="Tabletext"/>
            </w:pPr>
            <w:r>
              <w:t>1</w:t>
            </w:r>
            <w:r>
              <w:rPr>
                <w:rFonts w:hint="eastAsia"/>
              </w:rPr>
              <w:t>，</w:t>
            </w:r>
            <w:r w:rsidR="0044605B" w:rsidRPr="00593B56">
              <w:rPr>
                <w:rFonts w:hint="eastAsia"/>
              </w:rPr>
              <w:t>精度±</w:t>
            </w:r>
            <w:r w:rsidR="0044605B" w:rsidRPr="00593B56">
              <w:t>5%</w:t>
            </w:r>
            <w:r>
              <w:rPr>
                <w:rFonts w:hint="eastAsia"/>
              </w:rPr>
              <w:t>。</w:t>
            </w:r>
          </w:p>
        </w:tc>
      </w:tr>
      <w:tr w:rsidR="0044605B" w:rsidRPr="00501D24" w14:paraId="20C8FBC5" w14:textId="77777777" w:rsidTr="002D4A61">
        <w:trPr>
          <w:trHeight w:val="410"/>
        </w:trPr>
        <w:tc>
          <w:tcPr>
            <w:tcW w:w="2660" w:type="dxa"/>
            <w:shd w:val="clear" w:color="auto" w:fill="FFFFFF"/>
            <w:vAlign w:val="center"/>
          </w:tcPr>
          <w:p w14:paraId="418548A6" w14:textId="77777777" w:rsidR="0044605B" w:rsidRPr="00593B56" w:rsidRDefault="0044605B" w:rsidP="001F37FD">
            <w:pPr>
              <w:pStyle w:val="Tabletext"/>
            </w:pPr>
            <w:r w:rsidRPr="00593B56">
              <w:rPr>
                <w:rFonts w:hint="eastAsia"/>
              </w:rPr>
              <w:t>硬核处理器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3140DF73" w14:textId="77777777" w:rsidR="0044605B" w:rsidRPr="00593B56" w:rsidRDefault="0044605B" w:rsidP="001F37FD">
            <w:pPr>
              <w:pStyle w:val="Tabletext"/>
            </w:pPr>
            <w:r w:rsidRPr="00593B56">
              <w:t>Cortex-M3</w:t>
            </w:r>
          </w:p>
        </w:tc>
      </w:tr>
      <w:tr w:rsidR="0044605B" w:rsidRPr="00501D24" w14:paraId="51CB889F" w14:textId="77777777" w:rsidTr="002D4A61">
        <w:trPr>
          <w:trHeight w:val="534"/>
        </w:trPr>
        <w:tc>
          <w:tcPr>
            <w:tcW w:w="2660" w:type="dxa"/>
            <w:shd w:val="clear" w:color="auto" w:fill="FFFFFF"/>
            <w:vAlign w:val="center"/>
          </w:tcPr>
          <w:p w14:paraId="596F88DC" w14:textId="77777777" w:rsidR="0044605B" w:rsidRPr="00593B56" w:rsidRDefault="0044605B" w:rsidP="001F37FD">
            <w:pPr>
              <w:pStyle w:val="Tabletext"/>
            </w:pPr>
            <w:r w:rsidRPr="00593B56">
              <w:t xml:space="preserve">I/O Bank </w:t>
            </w:r>
            <w:r w:rsidRPr="00593B56">
              <w:t>总数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26E24706" w14:textId="77777777" w:rsidR="0044605B" w:rsidRPr="00593B56" w:rsidRDefault="0044605B" w:rsidP="001F37FD">
            <w:pPr>
              <w:pStyle w:val="Tabletext"/>
            </w:pPr>
            <w:r w:rsidRPr="00593B56">
              <w:t>4</w:t>
            </w:r>
          </w:p>
        </w:tc>
      </w:tr>
      <w:tr w:rsidR="0044605B" w:rsidRPr="00501D24" w14:paraId="5B57D435" w14:textId="77777777" w:rsidTr="002D4A61">
        <w:trPr>
          <w:trHeight w:val="534"/>
        </w:trPr>
        <w:tc>
          <w:tcPr>
            <w:tcW w:w="2660" w:type="dxa"/>
            <w:shd w:val="clear" w:color="auto" w:fill="FFFFFF"/>
            <w:vAlign w:val="center"/>
          </w:tcPr>
          <w:p w14:paraId="084514A1" w14:textId="77777777" w:rsidR="0044605B" w:rsidRPr="00593B56" w:rsidRDefault="0044605B" w:rsidP="001F37FD">
            <w:pPr>
              <w:pStyle w:val="Tabletext"/>
            </w:pPr>
            <w:r w:rsidRPr="00593B56">
              <w:t>最大</w:t>
            </w:r>
            <w:r w:rsidRPr="00593B56">
              <w:rPr>
                <w:rFonts w:hint="eastAsia"/>
              </w:rPr>
              <w:t>用户</w:t>
            </w:r>
            <w:r w:rsidRPr="00593B56">
              <w:t xml:space="preserve">I/O </w:t>
            </w:r>
            <w:r w:rsidRPr="00593B56">
              <w:t>数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5D35284C" w14:textId="77777777" w:rsidR="0044605B" w:rsidRPr="00593B56" w:rsidRDefault="0044605B" w:rsidP="001F37FD">
            <w:pPr>
              <w:pStyle w:val="Tabletext"/>
            </w:pPr>
            <w:r w:rsidRPr="00593B56">
              <w:t>39</w:t>
            </w:r>
          </w:p>
        </w:tc>
      </w:tr>
      <w:tr w:rsidR="0044605B" w:rsidRPr="00501D24" w14:paraId="5CA8A6CA" w14:textId="77777777" w:rsidTr="002D4A61">
        <w:trPr>
          <w:trHeight w:val="534"/>
        </w:trPr>
        <w:tc>
          <w:tcPr>
            <w:tcW w:w="2660" w:type="dxa"/>
            <w:shd w:val="clear" w:color="auto" w:fill="FFFFFF"/>
            <w:vAlign w:val="center"/>
          </w:tcPr>
          <w:p w14:paraId="5374E4F9" w14:textId="77777777" w:rsidR="0044605B" w:rsidRPr="00593B56" w:rsidRDefault="0044605B" w:rsidP="001F37FD">
            <w:pPr>
              <w:pStyle w:val="Tabletext"/>
            </w:pPr>
            <w:r w:rsidRPr="00593B56">
              <w:t>核电压</w:t>
            </w:r>
          </w:p>
        </w:tc>
        <w:tc>
          <w:tcPr>
            <w:tcW w:w="2438" w:type="dxa"/>
            <w:shd w:val="clear" w:color="auto" w:fill="auto"/>
            <w:vAlign w:val="center"/>
          </w:tcPr>
          <w:p w14:paraId="4680F7A1" w14:textId="77777777" w:rsidR="0044605B" w:rsidRPr="00593B56" w:rsidRDefault="0044605B" w:rsidP="001F37FD">
            <w:pPr>
              <w:pStyle w:val="Tabletext"/>
            </w:pPr>
            <w:r w:rsidRPr="00593B56">
              <w:t>1.2V</w:t>
            </w:r>
          </w:p>
        </w:tc>
      </w:tr>
    </w:tbl>
    <w:p w14:paraId="4D138247" w14:textId="3394D04B" w:rsidR="0044605B" w:rsidRPr="00D65FFD" w:rsidRDefault="0044605B" w:rsidP="00063CB9">
      <w:pPr>
        <w:pStyle w:val="3"/>
      </w:pPr>
      <w:bookmarkStart w:id="31" w:name="_Toc101799106"/>
      <w:r w:rsidRPr="00D65FFD">
        <w:lastRenderedPageBreak/>
        <w:t xml:space="preserve">I/O BANK </w:t>
      </w:r>
      <w:r w:rsidRPr="00D65FFD">
        <w:rPr>
          <w:rFonts w:hint="eastAsia"/>
        </w:rPr>
        <w:t>说明</w:t>
      </w:r>
      <w:bookmarkEnd w:id="31"/>
    </w:p>
    <w:p w14:paraId="0079B10B" w14:textId="587775F0" w:rsidR="0044605B" w:rsidRDefault="0044605B" w:rsidP="002D4A61">
      <w:pPr>
        <w:ind w:firstLine="480"/>
      </w:pPr>
      <w:r>
        <w:t>GW1NSR</w:t>
      </w:r>
      <w:r w:rsidRPr="00D65FFD">
        <w:rPr>
          <w:rFonts w:hint="eastAsia"/>
        </w:rPr>
        <w:t>系列</w:t>
      </w:r>
      <w:r w:rsidR="00622CBB">
        <w:t>FPGA</w:t>
      </w:r>
      <w:r w:rsidRPr="00D65FFD">
        <w:rPr>
          <w:rFonts w:hint="eastAsia"/>
        </w:rPr>
        <w:t>产品分为</w:t>
      </w:r>
      <w:r>
        <w:rPr>
          <w:rFonts w:hint="eastAsia"/>
        </w:rPr>
        <w:t>四</w:t>
      </w:r>
      <w:r w:rsidRPr="00D65FFD">
        <w:rPr>
          <w:rFonts w:hint="eastAsia"/>
        </w:rPr>
        <w:t>个</w:t>
      </w:r>
      <w:r w:rsidR="00622CBB">
        <w:t>I/O BANK</w:t>
      </w:r>
      <w:r w:rsidRPr="00D65FFD">
        <w:rPr>
          <w:rFonts w:hint="eastAsia"/>
        </w:rPr>
        <w:t>区，</w:t>
      </w:r>
      <w:r w:rsidR="00622CBB">
        <w:fldChar w:fldCharType="begin"/>
      </w:r>
      <w:r w:rsidR="00622CBB">
        <w:instrText xml:space="preserve"> </w:instrText>
      </w:r>
      <w:r w:rsidR="00622CBB">
        <w:rPr>
          <w:rFonts w:hint="eastAsia"/>
        </w:rPr>
        <w:instrText>REF _Ref101275300 \h</w:instrText>
      </w:r>
      <w:r w:rsidR="00622CBB">
        <w:instrText xml:space="preserve"> </w:instrText>
      </w:r>
      <w:r w:rsidR="00622CBB">
        <w:fldChar w:fldCharType="separate"/>
      </w:r>
      <w:r w:rsidR="00937530" w:rsidRPr="007859A2">
        <w:t>图</w:t>
      </w:r>
      <w:r w:rsidR="00937530">
        <w:rPr>
          <w:noProof/>
        </w:rPr>
        <w:t>3</w:t>
      </w:r>
      <w:r w:rsidR="00937530" w:rsidRPr="007859A2">
        <w:noBreakHyphen/>
      </w:r>
      <w:r w:rsidR="00937530">
        <w:rPr>
          <w:noProof/>
        </w:rPr>
        <w:t>1</w:t>
      </w:r>
      <w:r w:rsidR="00622CBB">
        <w:fldChar w:fldCharType="end"/>
      </w:r>
      <w:r w:rsidRPr="00D65FFD">
        <w:rPr>
          <w:rFonts w:hint="eastAsia"/>
        </w:rPr>
        <w:t>为</w:t>
      </w:r>
      <w:r w:rsidRPr="00D65FFD">
        <w:t>GW</w:t>
      </w:r>
      <w:r>
        <w:rPr>
          <w:rFonts w:hint="eastAsia"/>
        </w:rPr>
        <w:t>1N</w:t>
      </w:r>
      <w:r>
        <w:t>S</w:t>
      </w:r>
      <w:r>
        <w:rPr>
          <w:rFonts w:hint="eastAsia"/>
        </w:rPr>
        <w:t>R</w:t>
      </w:r>
      <w:r w:rsidRPr="00D65FFD">
        <w:t xml:space="preserve"> </w:t>
      </w:r>
      <w:r w:rsidRPr="00D65FFD">
        <w:rPr>
          <w:rFonts w:hint="eastAsia"/>
        </w:rPr>
        <w:t>系列</w:t>
      </w:r>
      <w:r w:rsidRPr="00D65FFD">
        <w:t>FPGA</w:t>
      </w:r>
      <w:r w:rsidRPr="00D65FFD">
        <w:rPr>
          <w:rFonts w:hint="eastAsia"/>
        </w:rPr>
        <w:t>产品的</w:t>
      </w:r>
      <w:r w:rsidRPr="00D65FFD">
        <w:t>I/O BANK</w:t>
      </w:r>
      <w:r w:rsidRPr="00D65FFD">
        <w:rPr>
          <w:rFonts w:hint="eastAsia"/>
        </w:rPr>
        <w:t>整体示意图。</w:t>
      </w:r>
      <w:r w:rsidR="00622CBB">
        <w:fldChar w:fldCharType="begin"/>
      </w:r>
      <w:r w:rsidR="00622CBB">
        <w:instrText xml:space="preserve"> </w:instrText>
      </w:r>
      <w:r w:rsidR="00622CBB">
        <w:rPr>
          <w:rFonts w:hint="eastAsia"/>
        </w:rPr>
        <w:instrText>REF _Ref101275336 \h</w:instrText>
      </w:r>
      <w:r w:rsidR="00622CBB">
        <w:instrText xml:space="preserve"> </w:instrText>
      </w:r>
      <w:r w:rsidR="00622CBB">
        <w:fldChar w:fldCharType="separate"/>
      </w:r>
      <w:r w:rsidR="00937530" w:rsidRPr="007859A2">
        <w:t>图</w:t>
      </w:r>
      <w:r w:rsidR="00937530">
        <w:rPr>
          <w:noProof/>
        </w:rPr>
        <w:t>3</w:t>
      </w:r>
      <w:r w:rsidR="00937530" w:rsidRPr="007859A2">
        <w:noBreakHyphen/>
      </w:r>
      <w:r w:rsidR="00937530">
        <w:rPr>
          <w:noProof/>
        </w:rPr>
        <w:t>2</w:t>
      </w:r>
      <w:r w:rsidR="00622CBB">
        <w:fldChar w:fldCharType="end"/>
      </w:r>
      <w:r w:rsidRPr="00D65FFD">
        <w:rPr>
          <w:rFonts w:hint="eastAsia"/>
        </w:rPr>
        <w:t>为</w:t>
      </w:r>
      <w:r>
        <w:t>QN48P</w:t>
      </w:r>
      <w:r w:rsidRPr="00D65FFD">
        <w:rPr>
          <w:rFonts w:hint="eastAsia"/>
        </w:rPr>
        <w:t>封装管脚分布示意图</w:t>
      </w:r>
      <w:r>
        <w:rPr>
          <w:rFonts w:hint="eastAsia"/>
        </w:rPr>
        <w:t>。</w:t>
      </w:r>
    </w:p>
    <w:p w14:paraId="3242D774" w14:textId="3682EB42" w:rsidR="002D4A61" w:rsidRPr="00D65FFD" w:rsidRDefault="002D4A61" w:rsidP="002D4A61">
      <w:pPr>
        <w:pStyle w:val="af0"/>
      </w:pPr>
      <w:bookmarkStart w:id="32" w:name="_Ref101275300"/>
      <w:bookmarkStart w:id="33" w:name="_Toc101799067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</w:t>
      </w:r>
      <w:r w:rsidRPr="007859A2">
        <w:fldChar w:fldCharType="end"/>
      </w:r>
      <w:bookmarkEnd w:id="32"/>
      <w:r w:rsidRPr="008C509D">
        <w:rPr>
          <w:color w:val="000000"/>
        </w:rPr>
        <w:t xml:space="preserve"> </w:t>
      </w:r>
      <w:r w:rsidRPr="008C509D">
        <w:rPr>
          <w:rFonts w:cs="宋体"/>
          <w:color w:val="000000"/>
          <w:szCs w:val="24"/>
        </w:rPr>
        <w:t>GW</w:t>
      </w:r>
      <w:r w:rsidRPr="008C509D">
        <w:rPr>
          <w:rFonts w:cs="宋体" w:hint="eastAsia"/>
          <w:color w:val="000000"/>
          <w:szCs w:val="24"/>
        </w:rPr>
        <w:t>1</w:t>
      </w:r>
      <w:r>
        <w:rPr>
          <w:rFonts w:cs="宋体" w:hint="eastAsia"/>
          <w:szCs w:val="24"/>
        </w:rPr>
        <w:t>N</w:t>
      </w:r>
      <w:r>
        <w:rPr>
          <w:rFonts w:cs="宋体"/>
          <w:szCs w:val="24"/>
        </w:rPr>
        <w:t>S</w:t>
      </w:r>
      <w:r>
        <w:rPr>
          <w:rFonts w:cs="宋体" w:hint="eastAsia"/>
          <w:szCs w:val="24"/>
        </w:rPr>
        <w:t>R</w:t>
      </w:r>
      <w:r>
        <w:rPr>
          <w:rFonts w:cs="宋体"/>
          <w:szCs w:val="24"/>
        </w:rPr>
        <w:t>-</w:t>
      </w:r>
      <w:r>
        <w:rPr>
          <w:rFonts w:cs="宋体" w:hint="eastAsia"/>
          <w:szCs w:val="24"/>
        </w:rPr>
        <w:t>LV</w:t>
      </w:r>
      <w:r>
        <w:rPr>
          <w:rFonts w:cs="宋体"/>
          <w:szCs w:val="24"/>
        </w:rPr>
        <w:t>4CQN48P</w:t>
      </w:r>
      <w:r w:rsidRPr="00D65FFD">
        <w:rPr>
          <w:rFonts w:hint="eastAsia"/>
        </w:rPr>
        <w:t>产品</w:t>
      </w:r>
      <w:r w:rsidR="00622CBB">
        <w:t>I/O BANK</w:t>
      </w:r>
      <w:r>
        <w:rPr>
          <w:rFonts w:hint="eastAsia"/>
        </w:rPr>
        <w:t>分布</w:t>
      </w:r>
      <w:r w:rsidRPr="00D65FFD">
        <w:rPr>
          <w:rFonts w:hint="eastAsia"/>
        </w:rPr>
        <w:t>图</w:t>
      </w:r>
      <w:bookmarkEnd w:id="33"/>
    </w:p>
    <w:p w14:paraId="57899EE7" w14:textId="77777777" w:rsidR="0044605B" w:rsidRDefault="0044605B" w:rsidP="002D4A61">
      <w:pPr>
        <w:pStyle w:val="FigureC"/>
      </w:pPr>
      <w:r w:rsidRPr="00DF4DAE">
        <w:rPr>
          <w:noProof/>
        </w:rPr>
        <w:drawing>
          <wp:inline distT="0" distB="0" distL="0" distR="0" wp14:anchorId="21374157" wp14:editId="5FD270C8">
            <wp:extent cx="1647825" cy="1639737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25" cy="166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FE42" w14:textId="77777777" w:rsidR="0032674F" w:rsidRDefault="0032674F" w:rsidP="002D4A61">
      <w:pPr>
        <w:pStyle w:val="FigureC"/>
      </w:pPr>
    </w:p>
    <w:p w14:paraId="221383F1" w14:textId="6A207FE9" w:rsidR="002D4A61" w:rsidRDefault="002D4A61" w:rsidP="002D4A61">
      <w:pPr>
        <w:pStyle w:val="af0"/>
      </w:pPr>
      <w:bookmarkStart w:id="34" w:name="_Ref101275336"/>
      <w:bookmarkStart w:id="35" w:name="_Toc101799068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2</w:t>
      </w:r>
      <w:r w:rsidRPr="007859A2">
        <w:fldChar w:fldCharType="end"/>
      </w:r>
      <w:bookmarkEnd w:id="34"/>
      <w:r w:rsidRPr="00D65FFD">
        <w:t xml:space="preserve"> </w:t>
      </w:r>
      <w:r w:rsidRPr="00AC6C4C">
        <w:rPr>
          <w:rFonts w:cs="宋体"/>
          <w:szCs w:val="24"/>
        </w:rPr>
        <w:t>GW</w:t>
      </w:r>
      <w:r>
        <w:rPr>
          <w:rFonts w:cs="宋体" w:hint="eastAsia"/>
          <w:szCs w:val="24"/>
        </w:rPr>
        <w:t>1N</w:t>
      </w:r>
      <w:r>
        <w:rPr>
          <w:rFonts w:cs="宋体"/>
          <w:szCs w:val="24"/>
        </w:rPr>
        <w:t>S</w:t>
      </w:r>
      <w:r>
        <w:rPr>
          <w:rFonts w:cs="宋体" w:hint="eastAsia"/>
          <w:szCs w:val="24"/>
        </w:rPr>
        <w:t>R</w:t>
      </w:r>
      <w:r>
        <w:rPr>
          <w:rFonts w:cs="宋体"/>
          <w:szCs w:val="24"/>
        </w:rPr>
        <w:t>-</w:t>
      </w:r>
      <w:r>
        <w:rPr>
          <w:rFonts w:cs="宋体" w:hint="eastAsia"/>
          <w:szCs w:val="24"/>
        </w:rPr>
        <w:t>LV</w:t>
      </w:r>
      <w:r>
        <w:rPr>
          <w:rFonts w:cs="宋体"/>
          <w:szCs w:val="24"/>
        </w:rPr>
        <w:t>4CQN48P</w:t>
      </w:r>
      <w:r w:rsidR="00D32D28">
        <w:t xml:space="preserve"> FPGA</w:t>
      </w:r>
      <w:r w:rsidRPr="00D65FFD">
        <w:rPr>
          <w:rFonts w:hint="eastAsia"/>
        </w:rPr>
        <w:t>封装管脚分布示意图（顶视图）</w:t>
      </w:r>
      <w:bookmarkEnd w:id="35"/>
    </w:p>
    <w:p w14:paraId="404EDB63" w14:textId="77777777" w:rsidR="0044605B" w:rsidRDefault="0044605B" w:rsidP="002D4A61">
      <w:pPr>
        <w:pStyle w:val="FigureC"/>
        <w:rPr>
          <w:noProof/>
        </w:rPr>
      </w:pPr>
      <w:r w:rsidRPr="00DF4DAE">
        <w:rPr>
          <w:noProof/>
        </w:rPr>
        <w:drawing>
          <wp:inline distT="0" distB="0" distL="0" distR="0" wp14:anchorId="273DA21E" wp14:editId="02811D3D">
            <wp:extent cx="2305050" cy="2169593"/>
            <wp:effectExtent l="0" t="0" r="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410" cy="219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377D" w14:textId="77777777" w:rsidR="0044605B" w:rsidRDefault="0044605B" w:rsidP="0044605B">
      <w:pPr>
        <w:adjustRightInd w:val="0"/>
        <w:snapToGrid w:val="0"/>
        <w:spacing w:before="54"/>
        <w:ind w:firstLine="420"/>
        <w:jc w:val="center"/>
        <w:rPr>
          <w:rFonts w:ascii="微软雅黑" w:eastAsia="微软雅黑" w:hAnsi="微软雅黑"/>
          <w:sz w:val="21"/>
        </w:rPr>
      </w:pPr>
    </w:p>
    <w:p w14:paraId="5F5481EB" w14:textId="1C24C352" w:rsidR="0044605B" w:rsidRPr="00D65FFD" w:rsidRDefault="0032674F" w:rsidP="0032674F">
      <w:pPr>
        <w:pStyle w:val="af0"/>
      </w:pPr>
      <w:bookmarkStart w:id="36" w:name="_Toc101357584"/>
      <w:r w:rsidRPr="006010E8">
        <w:rPr>
          <w:rFonts w:hint="eastAsia"/>
        </w:rPr>
        <w:t>表</w:t>
      </w:r>
      <w:fldSimple w:instr=" STYLEREF 1 \s ">
        <w:r w:rsidR="00937530">
          <w:rPr>
            <w:noProof/>
          </w:rPr>
          <w:t>3</w:t>
        </w:r>
      </w:fldSimple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2</w:t>
      </w:r>
      <w:r w:rsidRPr="006010E8">
        <w:fldChar w:fldCharType="end"/>
      </w:r>
      <w:r w:rsidR="0044605B" w:rsidRPr="00D65FFD">
        <w:t xml:space="preserve"> FPGA I/O </w:t>
      </w:r>
      <w:r w:rsidR="00622CBB">
        <w:t>BANK</w:t>
      </w:r>
      <w:r w:rsidR="0044605B">
        <w:rPr>
          <w:rFonts w:hint="eastAsia"/>
        </w:rPr>
        <w:t>电压及功能</w:t>
      </w:r>
      <w:r w:rsidR="0044605B" w:rsidRPr="00D65FFD">
        <w:rPr>
          <w:rFonts w:hint="eastAsia"/>
        </w:rPr>
        <w:t>分布</w:t>
      </w:r>
      <w:bookmarkEnd w:id="36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0"/>
        <w:gridCol w:w="1233"/>
        <w:gridCol w:w="1852"/>
        <w:gridCol w:w="3200"/>
        <w:gridCol w:w="2619"/>
      </w:tblGrid>
      <w:tr w:rsidR="0044605B" w:rsidRPr="00622CBB" w14:paraId="2BA7A209" w14:textId="77777777" w:rsidTr="00622CBB">
        <w:trPr>
          <w:trHeight w:val="486"/>
          <w:jc w:val="center"/>
        </w:trPr>
        <w:tc>
          <w:tcPr>
            <w:tcW w:w="800" w:type="dxa"/>
            <w:shd w:val="clear" w:color="auto" w:fill="A6A6A6"/>
            <w:vAlign w:val="center"/>
          </w:tcPr>
          <w:p w14:paraId="4808EFC9" w14:textId="77777777" w:rsidR="0044605B" w:rsidRPr="00622CBB" w:rsidRDefault="0044605B" w:rsidP="001F37FD">
            <w:pPr>
              <w:pStyle w:val="Tabletext"/>
            </w:pPr>
            <w:r w:rsidRPr="00622CBB">
              <w:t>BANK</w:t>
            </w:r>
          </w:p>
        </w:tc>
        <w:tc>
          <w:tcPr>
            <w:tcW w:w="1038" w:type="dxa"/>
            <w:shd w:val="clear" w:color="auto" w:fill="A6A6A6"/>
            <w:vAlign w:val="center"/>
          </w:tcPr>
          <w:p w14:paraId="19E3BC93" w14:textId="77777777" w:rsidR="0044605B" w:rsidRPr="00622CBB" w:rsidRDefault="0044605B" w:rsidP="001F37FD">
            <w:pPr>
              <w:pStyle w:val="Tabletext"/>
            </w:pPr>
            <w:r w:rsidRPr="00622CBB">
              <w:t>电压</w:t>
            </w:r>
          </w:p>
        </w:tc>
        <w:tc>
          <w:tcPr>
            <w:tcW w:w="1559" w:type="dxa"/>
            <w:shd w:val="clear" w:color="auto" w:fill="A6A6A6"/>
            <w:vAlign w:val="center"/>
          </w:tcPr>
          <w:p w14:paraId="50C622FA" w14:textId="77777777" w:rsidR="0044605B" w:rsidRPr="00622CBB" w:rsidRDefault="0044605B" w:rsidP="001F37FD">
            <w:pPr>
              <w:pStyle w:val="Tabletext"/>
            </w:pPr>
            <w:r w:rsidRPr="00622CBB">
              <w:t>功能</w:t>
            </w:r>
          </w:p>
        </w:tc>
        <w:tc>
          <w:tcPr>
            <w:tcW w:w="2694" w:type="dxa"/>
            <w:shd w:val="clear" w:color="auto" w:fill="A6A6A6"/>
            <w:vAlign w:val="center"/>
          </w:tcPr>
          <w:p w14:paraId="5C38A6E9" w14:textId="77777777" w:rsidR="0044605B" w:rsidRPr="00622CBB" w:rsidRDefault="0044605B" w:rsidP="001F37FD">
            <w:pPr>
              <w:pStyle w:val="Tabletext"/>
            </w:pPr>
            <w:r w:rsidRPr="00622CBB">
              <w:t>I/O</w:t>
            </w:r>
            <w:r w:rsidRPr="00622CBB">
              <w:t>占用</w:t>
            </w:r>
          </w:p>
        </w:tc>
        <w:tc>
          <w:tcPr>
            <w:tcW w:w="2205" w:type="dxa"/>
            <w:shd w:val="clear" w:color="auto" w:fill="A6A6A6"/>
            <w:vAlign w:val="center"/>
          </w:tcPr>
          <w:p w14:paraId="04682D89" w14:textId="77777777" w:rsidR="0044605B" w:rsidRPr="00622CBB" w:rsidRDefault="0044605B" w:rsidP="001F37FD">
            <w:pPr>
              <w:pStyle w:val="Tabletext"/>
            </w:pPr>
            <w:r w:rsidRPr="00622CBB">
              <w:t>供电</w:t>
            </w:r>
          </w:p>
        </w:tc>
      </w:tr>
      <w:tr w:rsidR="0044605B" w:rsidRPr="00622CBB" w14:paraId="4748CED1" w14:textId="77777777" w:rsidTr="00622CBB">
        <w:trPr>
          <w:trHeight w:val="298"/>
          <w:jc w:val="center"/>
        </w:trPr>
        <w:tc>
          <w:tcPr>
            <w:tcW w:w="800" w:type="dxa"/>
            <w:vMerge w:val="restart"/>
            <w:shd w:val="clear" w:color="auto" w:fill="auto"/>
            <w:vAlign w:val="center"/>
          </w:tcPr>
          <w:p w14:paraId="58FFEEC3" w14:textId="77777777" w:rsidR="0044605B" w:rsidRPr="00622CBB" w:rsidRDefault="0044605B" w:rsidP="001F37FD">
            <w:pPr>
              <w:pStyle w:val="Tabletext"/>
            </w:pPr>
            <w:r w:rsidRPr="00622CBB">
              <w:t>0</w:t>
            </w:r>
          </w:p>
        </w:tc>
        <w:tc>
          <w:tcPr>
            <w:tcW w:w="1038" w:type="dxa"/>
            <w:vMerge w:val="restart"/>
            <w:shd w:val="clear" w:color="auto" w:fill="auto"/>
            <w:vAlign w:val="center"/>
          </w:tcPr>
          <w:p w14:paraId="6D779138" w14:textId="77777777" w:rsidR="0044605B" w:rsidRPr="00622CBB" w:rsidRDefault="0044605B" w:rsidP="001F37FD">
            <w:pPr>
              <w:pStyle w:val="Tabletext"/>
            </w:pPr>
            <w:r w:rsidRPr="00622CBB">
              <w:t>3.3V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F0AFE24" w14:textId="74896367" w:rsidR="0044605B" w:rsidRPr="00622CBB" w:rsidRDefault="00313378" w:rsidP="001F37FD">
            <w:pPr>
              <w:pStyle w:val="Tabletext"/>
            </w:pPr>
            <w:r>
              <w:t>JTAG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03C47B08" w14:textId="77777777" w:rsidR="0044605B" w:rsidRPr="00622CBB" w:rsidRDefault="0044605B" w:rsidP="001F37FD">
            <w:pPr>
              <w:pStyle w:val="Tabletext"/>
            </w:pPr>
            <w:r w:rsidRPr="00622CBB">
              <w:t>4</w:t>
            </w:r>
            <w:r w:rsidRPr="00622CBB">
              <w:t>个</w:t>
            </w:r>
            <w:r w:rsidRPr="00622CBB">
              <w:t>GPIO</w:t>
            </w:r>
          </w:p>
        </w:tc>
        <w:tc>
          <w:tcPr>
            <w:tcW w:w="2205" w:type="dxa"/>
            <w:vMerge w:val="restart"/>
            <w:vAlign w:val="center"/>
          </w:tcPr>
          <w:p w14:paraId="23B08E1E" w14:textId="77777777" w:rsidR="0044605B" w:rsidRPr="00622CBB" w:rsidRDefault="0044605B" w:rsidP="001F37FD">
            <w:pPr>
              <w:pStyle w:val="Tabletext"/>
            </w:pPr>
            <w:r w:rsidRPr="00622CBB">
              <w:t>VCCO_0</w:t>
            </w:r>
            <w:r w:rsidRPr="00622CBB">
              <w:t>供</w:t>
            </w:r>
            <w:r w:rsidRPr="00622CBB">
              <w:t>3.3V</w:t>
            </w:r>
          </w:p>
        </w:tc>
      </w:tr>
      <w:tr w:rsidR="0044605B" w:rsidRPr="00622CBB" w14:paraId="379526E8" w14:textId="77777777" w:rsidTr="00622CBB">
        <w:trPr>
          <w:trHeight w:val="298"/>
          <w:jc w:val="center"/>
        </w:trPr>
        <w:tc>
          <w:tcPr>
            <w:tcW w:w="800" w:type="dxa"/>
            <w:vMerge/>
            <w:shd w:val="clear" w:color="auto" w:fill="auto"/>
            <w:vAlign w:val="center"/>
          </w:tcPr>
          <w:p w14:paraId="4F33116D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038" w:type="dxa"/>
            <w:vMerge/>
            <w:shd w:val="clear" w:color="auto" w:fill="auto"/>
            <w:vAlign w:val="center"/>
          </w:tcPr>
          <w:p w14:paraId="753052D8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59E716E9" w14:textId="77777777" w:rsidR="0044605B" w:rsidRPr="00622CBB" w:rsidRDefault="0044605B" w:rsidP="001F37FD">
            <w:pPr>
              <w:pStyle w:val="Tabletext"/>
            </w:pPr>
            <w:r w:rsidRPr="00622CBB">
              <w:t>IO</w:t>
            </w:r>
            <w:r w:rsidRPr="00622CBB">
              <w:t>扩展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1166DECF" w14:textId="6DEE7733" w:rsidR="0044605B" w:rsidRPr="00622CBB" w:rsidRDefault="0044605B" w:rsidP="001F37FD">
            <w:pPr>
              <w:pStyle w:val="Tabletext"/>
            </w:pPr>
            <w:r w:rsidRPr="00622CBB">
              <w:t>1</w:t>
            </w:r>
            <w:r w:rsidRPr="00622CBB">
              <w:t>对差分对，</w:t>
            </w:r>
            <w:r w:rsidRPr="00622CBB">
              <w:t>2</w:t>
            </w:r>
            <w:r w:rsidRPr="00622CBB">
              <w:t>个</w:t>
            </w:r>
            <w:r w:rsidRPr="00622CBB">
              <w:t>GPIO</w:t>
            </w:r>
            <w:r w:rsidR="00622CBB">
              <w:rPr>
                <w:rFonts w:hint="eastAsia"/>
              </w:rPr>
              <w:t>。</w:t>
            </w:r>
          </w:p>
        </w:tc>
        <w:tc>
          <w:tcPr>
            <w:tcW w:w="2205" w:type="dxa"/>
            <w:vMerge/>
            <w:vAlign w:val="center"/>
          </w:tcPr>
          <w:p w14:paraId="327E6FD6" w14:textId="77777777" w:rsidR="0044605B" w:rsidRPr="00622CBB" w:rsidRDefault="0044605B" w:rsidP="001F37FD">
            <w:pPr>
              <w:pStyle w:val="Tabletext"/>
            </w:pPr>
          </w:p>
        </w:tc>
      </w:tr>
      <w:tr w:rsidR="0044605B" w:rsidRPr="00622CBB" w14:paraId="31575444" w14:textId="77777777" w:rsidTr="00622CBB">
        <w:trPr>
          <w:trHeight w:val="298"/>
          <w:jc w:val="center"/>
        </w:trPr>
        <w:tc>
          <w:tcPr>
            <w:tcW w:w="800" w:type="dxa"/>
            <w:shd w:val="clear" w:color="auto" w:fill="auto"/>
            <w:vAlign w:val="center"/>
          </w:tcPr>
          <w:p w14:paraId="700254AA" w14:textId="77777777" w:rsidR="0044605B" w:rsidRPr="00622CBB" w:rsidRDefault="0044605B" w:rsidP="001F37FD">
            <w:pPr>
              <w:pStyle w:val="Tabletext"/>
            </w:pPr>
            <w:r w:rsidRPr="00622CBB">
              <w:t>1</w:t>
            </w:r>
          </w:p>
        </w:tc>
        <w:tc>
          <w:tcPr>
            <w:tcW w:w="1038" w:type="dxa"/>
            <w:shd w:val="clear" w:color="auto" w:fill="auto"/>
            <w:vAlign w:val="center"/>
          </w:tcPr>
          <w:p w14:paraId="2476FB6A" w14:textId="77777777" w:rsidR="0044605B" w:rsidRPr="00622CBB" w:rsidRDefault="0044605B" w:rsidP="001F37FD">
            <w:pPr>
              <w:pStyle w:val="Tabletext"/>
            </w:pPr>
            <w:r w:rsidRPr="00622CBB">
              <w:t>3.3V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397DC84" w14:textId="77777777" w:rsidR="0044605B" w:rsidRPr="00622CBB" w:rsidRDefault="0044605B" w:rsidP="001F37FD">
            <w:pPr>
              <w:pStyle w:val="Tabletext"/>
            </w:pPr>
            <w:r w:rsidRPr="00622CBB">
              <w:t>IO</w:t>
            </w:r>
            <w:r w:rsidRPr="00622CBB">
              <w:t>扩展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73F3609C" w14:textId="285EE2F6" w:rsidR="0044605B" w:rsidRPr="00622CBB" w:rsidRDefault="0044605B" w:rsidP="001F37FD">
            <w:pPr>
              <w:pStyle w:val="Tabletext"/>
            </w:pPr>
            <w:r w:rsidRPr="00622CBB">
              <w:t>5</w:t>
            </w:r>
            <w:r w:rsidR="00622CBB">
              <w:t>对差分对</w:t>
            </w:r>
          </w:p>
        </w:tc>
        <w:tc>
          <w:tcPr>
            <w:tcW w:w="2205" w:type="dxa"/>
            <w:vAlign w:val="center"/>
          </w:tcPr>
          <w:p w14:paraId="5ACE2466" w14:textId="77777777" w:rsidR="0044605B" w:rsidRPr="00622CBB" w:rsidRDefault="0044605B" w:rsidP="001F37FD">
            <w:pPr>
              <w:pStyle w:val="Tabletext"/>
            </w:pPr>
            <w:r w:rsidRPr="00622CBB">
              <w:t>VCCO_1</w:t>
            </w:r>
            <w:r w:rsidRPr="00622CBB">
              <w:t>供</w:t>
            </w:r>
            <w:r w:rsidRPr="00622CBB">
              <w:t>3.3V</w:t>
            </w:r>
          </w:p>
        </w:tc>
      </w:tr>
      <w:tr w:rsidR="0044605B" w:rsidRPr="00622CBB" w14:paraId="55FD016F" w14:textId="77777777" w:rsidTr="00622CBB">
        <w:trPr>
          <w:trHeight w:val="290"/>
          <w:jc w:val="center"/>
        </w:trPr>
        <w:tc>
          <w:tcPr>
            <w:tcW w:w="800" w:type="dxa"/>
            <w:shd w:val="clear" w:color="auto" w:fill="auto"/>
            <w:vAlign w:val="center"/>
          </w:tcPr>
          <w:p w14:paraId="7E488E2A" w14:textId="77777777" w:rsidR="0044605B" w:rsidRPr="00622CBB" w:rsidRDefault="0044605B" w:rsidP="001F37FD">
            <w:pPr>
              <w:pStyle w:val="Tabletext"/>
            </w:pPr>
            <w:r w:rsidRPr="00622CBB">
              <w:t>2</w:t>
            </w:r>
          </w:p>
        </w:tc>
        <w:tc>
          <w:tcPr>
            <w:tcW w:w="1038" w:type="dxa"/>
            <w:shd w:val="clear" w:color="auto" w:fill="auto"/>
            <w:vAlign w:val="center"/>
          </w:tcPr>
          <w:p w14:paraId="4082DCD1" w14:textId="77777777" w:rsidR="0044605B" w:rsidRPr="00622CBB" w:rsidRDefault="0044605B" w:rsidP="001F37FD">
            <w:pPr>
              <w:pStyle w:val="Tabletext"/>
            </w:pPr>
            <w:r w:rsidRPr="00622CBB">
              <w:t>3.3V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75E05A1" w14:textId="77777777" w:rsidR="0044605B" w:rsidRPr="00622CBB" w:rsidRDefault="0044605B" w:rsidP="001F37FD">
            <w:pPr>
              <w:pStyle w:val="Tabletext"/>
            </w:pPr>
            <w:r w:rsidRPr="00622CBB">
              <w:t>IO</w:t>
            </w:r>
            <w:r w:rsidRPr="00622CBB">
              <w:t>扩展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6D0AEB2B" w14:textId="5B35ACA4" w:rsidR="0044605B" w:rsidRPr="00622CBB" w:rsidRDefault="0044605B" w:rsidP="001F37FD">
            <w:pPr>
              <w:pStyle w:val="Tabletext"/>
            </w:pPr>
            <w:r w:rsidRPr="00622CBB">
              <w:t>4</w:t>
            </w:r>
            <w:r w:rsidRPr="00622CBB">
              <w:t>对差分对，</w:t>
            </w:r>
            <w:r w:rsidRPr="00622CBB">
              <w:t>1</w:t>
            </w:r>
            <w:r w:rsidRPr="00622CBB">
              <w:t>个</w:t>
            </w:r>
            <w:r w:rsidRPr="00622CBB">
              <w:t>GPIO</w:t>
            </w:r>
            <w:r w:rsidR="00622CBB">
              <w:rPr>
                <w:rFonts w:hint="eastAsia"/>
              </w:rPr>
              <w:t>。</w:t>
            </w:r>
          </w:p>
        </w:tc>
        <w:tc>
          <w:tcPr>
            <w:tcW w:w="2205" w:type="dxa"/>
            <w:vAlign w:val="center"/>
          </w:tcPr>
          <w:p w14:paraId="56ECD039" w14:textId="77777777" w:rsidR="0044605B" w:rsidRPr="00622CBB" w:rsidRDefault="0044605B" w:rsidP="001F37FD">
            <w:pPr>
              <w:pStyle w:val="Tabletext"/>
            </w:pPr>
            <w:r w:rsidRPr="00622CBB">
              <w:t>VCCO_2</w:t>
            </w:r>
            <w:r w:rsidRPr="00622CBB">
              <w:t>供</w:t>
            </w:r>
            <w:r w:rsidRPr="00622CBB">
              <w:t>3.3V</w:t>
            </w:r>
          </w:p>
        </w:tc>
      </w:tr>
      <w:tr w:rsidR="0044605B" w:rsidRPr="00622CBB" w14:paraId="66E8A45A" w14:textId="77777777" w:rsidTr="00622CBB">
        <w:trPr>
          <w:trHeight w:val="298"/>
          <w:jc w:val="center"/>
        </w:trPr>
        <w:tc>
          <w:tcPr>
            <w:tcW w:w="800" w:type="dxa"/>
            <w:vMerge w:val="restart"/>
            <w:shd w:val="clear" w:color="auto" w:fill="auto"/>
            <w:vAlign w:val="center"/>
          </w:tcPr>
          <w:p w14:paraId="662CDA49" w14:textId="77777777" w:rsidR="0044605B" w:rsidRPr="00622CBB" w:rsidRDefault="0044605B" w:rsidP="001F37FD">
            <w:pPr>
              <w:pStyle w:val="Tabletext"/>
            </w:pPr>
            <w:r w:rsidRPr="00622CBB">
              <w:t>3</w:t>
            </w:r>
          </w:p>
        </w:tc>
        <w:tc>
          <w:tcPr>
            <w:tcW w:w="1038" w:type="dxa"/>
            <w:vMerge w:val="restart"/>
            <w:shd w:val="clear" w:color="auto" w:fill="auto"/>
            <w:vAlign w:val="center"/>
          </w:tcPr>
          <w:p w14:paraId="61BF0FFD" w14:textId="77777777" w:rsidR="0044605B" w:rsidRPr="00622CBB" w:rsidRDefault="0044605B" w:rsidP="001F37FD">
            <w:pPr>
              <w:pStyle w:val="Tabletext"/>
            </w:pPr>
            <w:r w:rsidRPr="00622CBB">
              <w:t>1.8V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9D54535" w14:textId="0275A5E5" w:rsidR="0044605B" w:rsidRPr="00622CBB" w:rsidRDefault="0044605B" w:rsidP="001F37FD">
            <w:pPr>
              <w:pStyle w:val="Tabletext"/>
            </w:pPr>
            <w:r w:rsidRPr="00622CBB">
              <w:t>27M</w:t>
            </w:r>
            <w:r w:rsidR="00441EDD">
              <w:rPr>
                <w:rFonts w:hint="eastAsia"/>
              </w:rPr>
              <w:t>Hz</w:t>
            </w:r>
            <w:r w:rsidRPr="00622CBB">
              <w:t>时钟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05CCFC77" w14:textId="77777777" w:rsidR="0044605B" w:rsidRPr="00622CBB" w:rsidRDefault="0044605B" w:rsidP="001F37FD">
            <w:pPr>
              <w:pStyle w:val="Tabletext"/>
            </w:pPr>
            <w:r w:rsidRPr="00622CBB">
              <w:t>1</w:t>
            </w:r>
            <w:r w:rsidRPr="00622CBB">
              <w:t>个</w:t>
            </w:r>
            <w:r w:rsidRPr="00622CBB">
              <w:t>GPIO</w:t>
            </w:r>
          </w:p>
        </w:tc>
        <w:tc>
          <w:tcPr>
            <w:tcW w:w="2205" w:type="dxa"/>
            <w:vMerge w:val="restart"/>
            <w:vAlign w:val="center"/>
          </w:tcPr>
          <w:p w14:paraId="23FE1E99" w14:textId="77777777" w:rsidR="0044605B" w:rsidRPr="00622CBB" w:rsidRDefault="0044605B" w:rsidP="001F37FD">
            <w:pPr>
              <w:pStyle w:val="Tabletext"/>
            </w:pPr>
            <w:r w:rsidRPr="00622CBB">
              <w:t>VCC3V3</w:t>
            </w:r>
            <w:r w:rsidRPr="00622CBB">
              <w:t>通过</w:t>
            </w:r>
            <w:r w:rsidRPr="00622CBB">
              <w:t>LDO</w:t>
            </w:r>
            <w:r w:rsidRPr="00622CBB">
              <w:t>生成</w:t>
            </w:r>
            <w:r w:rsidRPr="00622CBB">
              <w:t>1.8V</w:t>
            </w:r>
            <w:r w:rsidRPr="00622CBB">
              <w:t>电源</w:t>
            </w:r>
          </w:p>
        </w:tc>
      </w:tr>
      <w:tr w:rsidR="0044605B" w:rsidRPr="00622CBB" w14:paraId="41C0E51A" w14:textId="77777777" w:rsidTr="00622CBB">
        <w:trPr>
          <w:trHeight w:val="298"/>
          <w:jc w:val="center"/>
        </w:trPr>
        <w:tc>
          <w:tcPr>
            <w:tcW w:w="800" w:type="dxa"/>
            <w:vMerge/>
            <w:shd w:val="clear" w:color="auto" w:fill="auto"/>
            <w:vAlign w:val="center"/>
          </w:tcPr>
          <w:p w14:paraId="05F6098F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038" w:type="dxa"/>
            <w:vMerge/>
            <w:shd w:val="clear" w:color="auto" w:fill="auto"/>
            <w:vAlign w:val="center"/>
          </w:tcPr>
          <w:p w14:paraId="4AD965E6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1127162E" w14:textId="77777777" w:rsidR="0044605B" w:rsidRPr="00622CBB" w:rsidRDefault="0044605B" w:rsidP="001F37FD">
            <w:pPr>
              <w:pStyle w:val="Tabletext"/>
            </w:pPr>
            <w:r w:rsidRPr="00622CBB">
              <w:t>IO</w:t>
            </w:r>
            <w:r w:rsidRPr="00622CBB">
              <w:t>扩展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238A8C39" w14:textId="77777777" w:rsidR="0044605B" w:rsidRPr="00622CBB" w:rsidRDefault="0044605B" w:rsidP="001F37FD">
            <w:pPr>
              <w:pStyle w:val="Tabletext"/>
            </w:pPr>
            <w:r w:rsidRPr="00622CBB">
              <w:t>4</w:t>
            </w:r>
            <w:r w:rsidRPr="00622CBB">
              <w:t>个</w:t>
            </w:r>
            <w:r w:rsidRPr="00622CBB">
              <w:t>GPIO</w:t>
            </w:r>
          </w:p>
        </w:tc>
        <w:tc>
          <w:tcPr>
            <w:tcW w:w="2205" w:type="dxa"/>
            <w:vMerge/>
            <w:vAlign w:val="center"/>
          </w:tcPr>
          <w:p w14:paraId="15323250" w14:textId="77777777" w:rsidR="0044605B" w:rsidRPr="00622CBB" w:rsidRDefault="0044605B" w:rsidP="001F37FD">
            <w:pPr>
              <w:pStyle w:val="Tabletext"/>
            </w:pPr>
          </w:p>
        </w:tc>
      </w:tr>
      <w:tr w:rsidR="0044605B" w:rsidRPr="00622CBB" w14:paraId="15585581" w14:textId="77777777" w:rsidTr="00622CBB">
        <w:trPr>
          <w:trHeight w:val="298"/>
          <w:jc w:val="center"/>
        </w:trPr>
        <w:tc>
          <w:tcPr>
            <w:tcW w:w="800" w:type="dxa"/>
            <w:vMerge/>
            <w:shd w:val="clear" w:color="auto" w:fill="auto"/>
            <w:vAlign w:val="center"/>
          </w:tcPr>
          <w:p w14:paraId="2021FF92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038" w:type="dxa"/>
            <w:vMerge/>
            <w:shd w:val="clear" w:color="auto" w:fill="auto"/>
            <w:vAlign w:val="center"/>
          </w:tcPr>
          <w:p w14:paraId="535657CF" w14:textId="77777777" w:rsidR="0044605B" w:rsidRPr="00622CBB" w:rsidRDefault="0044605B" w:rsidP="001F37FD">
            <w:pPr>
              <w:pStyle w:val="Tabletext"/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32737CE3" w14:textId="3D0DB67E" w:rsidR="0044605B" w:rsidRPr="00622CBB" w:rsidRDefault="00441EDD" w:rsidP="001F37FD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-</w:t>
            </w:r>
            <w:r>
              <w:rPr>
                <w:rFonts w:hint="eastAsia"/>
              </w:rPr>
              <w:t>F</w:t>
            </w:r>
            <w:r w:rsidR="0044605B" w:rsidRPr="00622CBB">
              <w:t>lash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138ADE65" w14:textId="77777777" w:rsidR="0044605B" w:rsidRPr="00622CBB" w:rsidRDefault="0044605B" w:rsidP="001F37FD">
            <w:pPr>
              <w:pStyle w:val="Tabletext"/>
            </w:pPr>
            <w:r w:rsidRPr="00622CBB">
              <w:t>5</w:t>
            </w:r>
            <w:r w:rsidRPr="00622CBB">
              <w:t>个</w:t>
            </w:r>
            <w:r w:rsidRPr="00622CBB">
              <w:t>GPIO</w:t>
            </w:r>
          </w:p>
        </w:tc>
        <w:tc>
          <w:tcPr>
            <w:tcW w:w="2205" w:type="dxa"/>
            <w:vMerge/>
            <w:vAlign w:val="center"/>
          </w:tcPr>
          <w:p w14:paraId="51827892" w14:textId="77777777" w:rsidR="0044605B" w:rsidRPr="00622CBB" w:rsidRDefault="0044605B" w:rsidP="001F37FD">
            <w:pPr>
              <w:pStyle w:val="Tabletext"/>
            </w:pPr>
          </w:p>
        </w:tc>
      </w:tr>
    </w:tbl>
    <w:p w14:paraId="4CEC606F" w14:textId="77777777" w:rsidR="0032674F" w:rsidRDefault="0032674F" w:rsidP="0044605B">
      <w:pPr>
        <w:ind w:firstLine="480"/>
        <w:jc w:val="center"/>
      </w:pPr>
    </w:p>
    <w:p w14:paraId="5BDF7D7E" w14:textId="1A0AAF52" w:rsidR="0032674F" w:rsidRDefault="0032674F" w:rsidP="0032674F">
      <w:pPr>
        <w:pStyle w:val="af0"/>
      </w:pPr>
      <w:bookmarkStart w:id="37" w:name="_Toc101799069"/>
      <w:r w:rsidRPr="007859A2">
        <w:lastRenderedPageBreak/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3</w:t>
      </w:r>
      <w:r w:rsidRPr="007859A2">
        <w:fldChar w:fldCharType="end"/>
      </w:r>
      <w:r w:rsidRPr="00D65FFD">
        <w:t xml:space="preserve"> </w:t>
      </w:r>
      <w:proofErr w:type="spellStart"/>
      <w:r w:rsidRPr="004A576B">
        <w:t>MiniStar</w:t>
      </w:r>
      <w:proofErr w:type="spellEnd"/>
      <w:r w:rsidRPr="004A576B">
        <w:t xml:space="preserve"> </w:t>
      </w:r>
      <w:proofErr w:type="spellStart"/>
      <w:r w:rsidRPr="004A576B">
        <w:t>nano</w:t>
      </w:r>
      <w:proofErr w:type="spellEnd"/>
      <w:r w:rsidRPr="004A576B">
        <w:rPr>
          <w:rFonts w:hint="eastAsia"/>
        </w:rPr>
        <w:t>核心板</w:t>
      </w:r>
      <w:r w:rsidRPr="00D65FFD">
        <w:rPr>
          <w:rFonts w:hint="eastAsia"/>
        </w:rPr>
        <w:t>管脚分布示意图</w:t>
      </w:r>
      <w:bookmarkEnd w:id="37"/>
    </w:p>
    <w:p w14:paraId="78D4EEE1" w14:textId="77777777" w:rsidR="0044605B" w:rsidRDefault="0044605B" w:rsidP="0032674F">
      <w:pPr>
        <w:pStyle w:val="FigureC"/>
      </w:pPr>
      <w:r>
        <w:rPr>
          <w:noProof/>
        </w:rPr>
        <w:drawing>
          <wp:inline distT="0" distB="0" distL="0" distR="0" wp14:anchorId="2E4B5373" wp14:editId="1ACD35A7">
            <wp:extent cx="2543175" cy="23279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7490" cy="23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9918" w14:textId="3CF9C157" w:rsidR="0044605B" w:rsidRPr="00BB26CB" w:rsidRDefault="0044605B" w:rsidP="00063CB9">
      <w:pPr>
        <w:pStyle w:val="3"/>
      </w:pPr>
      <w:bookmarkStart w:id="38" w:name="_Toc101799107"/>
      <w:r w:rsidRPr="00BB26CB">
        <w:rPr>
          <w:rFonts w:hint="eastAsia"/>
        </w:rPr>
        <w:t>时钟</w:t>
      </w:r>
      <w:bookmarkEnd w:id="38"/>
    </w:p>
    <w:p w14:paraId="6365F14D" w14:textId="0706AE5D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概述</w:t>
      </w:r>
    </w:p>
    <w:p w14:paraId="58E71108" w14:textId="54F5E1E6" w:rsidR="0044605B" w:rsidRPr="00347240" w:rsidRDefault="0044605B" w:rsidP="00C44D2E">
      <w:pPr>
        <w:ind w:firstLine="480"/>
      </w:pPr>
      <w:r w:rsidRPr="00D30F22">
        <w:rPr>
          <w:rFonts w:hint="eastAsia"/>
        </w:rPr>
        <w:t>开发板为</w:t>
      </w:r>
      <w:r w:rsidR="00622CBB">
        <w:rPr>
          <w:rFonts w:hint="eastAsia"/>
        </w:rPr>
        <w:t>FPGA</w:t>
      </w:r>
      <w:r>
        <w:rPr>
          <w:rFonts w:hint="eastAsia"/>
        </w:rPr>
        <w:t>提供了</w:t>
      </w:r>
      <w:r>
        <w:rPr>
          <w:rFonts w:hint="eastAsia"/>
        </w:rPr>
        <w:t>27MHz</w:t>
      </w:r>
      <w:r w:rsidRPr="00D30F22">
        <w:rPr>
          <w:rFonts w:hint="eastAsia"/>
        </w:rPr>
        <w:t>有源晶振，连接到了全局时钟引脚。</w:t>
      </w:r>
    </w:p>
    <w:p w14:paraId="338535A0" w14:textId="500D04D1" w:rsidR="0044605B" w:rsidRDefault="0044605B" w:rsidP="0044605B">
      <w:pPr>
        <w:pStyle w:val="40"/>
      </w:pPr>
      <w:r w:rsidRPr="00347240">
        <w:rPr>
          <w:rFonts w:hint="eastAsia"/>
        </w:rPr>
        <w:t>时钟</w:t>
      </w:r>
      <w:r>
        <w:rPr>
          <w:rFonts w:hint="eastAsia"/>
        </w:rPr>
        <w:t>电路图</w:t>
      </w:r>
    </w:p>
    <w:p w14:paraId="33E3D2C1" w14:textId="6BC65221" w:rsidR="00BB6652" w:rsidRPr="00BB6652" w:rsidRDefault="0032674F" w:rsidP="00BB6652">
      <w:pPr>
        <w:pStyle w:val="af0"/>
      </w:pPr>
      <w:bookmarkStart w:id="39" w:name="_Toc101799070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4</w:t>
      </w:r>
      <w:r w:rsidRPr="007859A2">
        <w:fldChar w:fldCharType="end"/>
      </w:r>
      <w:r w:rsidR="00BB4FBD">
        <w:rPr>
          <w:rFonts w:hint="eastAsia"/>
        </w:rPr>
        <w:t>时钟</w:t>
      </w:r>
      <w:r w:rsidR="00BB6652">
        <w:rPr>
          <w:rFonts w:hint="eastAsia"/>
        </w:rPr>
        <w:t>原理图</w:t>
      </w:r>
      <w:bookmarkEnd w:id="39"/>
    </w:p>
    <w:p w14:paraId="18670D2D" w14:textId="77777777" w:rsidR="0044605B" w:rsidRDefault="0044605B" w:rsidP="0044605B">
      <w:pPr>
        <w:pStyle w:val="afb"/>
        <w:spacing w:before="1"/>
        <w:ind w:firstLine="480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D900E1A" wp14:editId="2A79CB65">
            <wp:extent cx="2624411" cy="809503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8901" cy="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D7CB444" wp14:editId="541C4E9F">
            <wp:extent cx="2347912" cy="11307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3169" cy="1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6DA" w14:textId="4E5F2A3A" w:rsidR="0044605B" w:rsidRDefault="0044605B" w:rsidP="0044605B">
      <w:pPr>
        <w:pStyle w:val="afb"/>
        <w:spacing w:before="1"/>
        <w:ind w:firstLine="480"/>
        <w:jc w:val="center"/>
        <w:rPr>
          <w:noProof/>
          <w:lang w:eastAsia="zh-CN"/>
        </w:rPr>
      </w:pPr>
    </w:p>
    <w:p w14:paraId="43EC592E" w14:textId="552444AA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管脚分配</w:t>
      </w:r>
    </w:p>
    <w:p w14:paraId="5D260756" w14:textId="1B0A3B0D" w:rsidR="0044605B" w:rsidRPr="00347240" w:rsidRDefault="0032674F" w:rsidP="00BB6652">
      <w:pPr>
        <w:pStyle w:val="af0"/>
      </w:pPr>
      <w:bookmarkStart w:id="40" w:name="_Toc101357585"/>
      <w:r w:rsidRPr="006010E8">
        <w:rPr>
          <w:rFonts w:hint="eastAsia"/>
        </w:rPr>
        <w:t>表</w:t>
      </w:r>
      <w:fldSimple w:instr=" STYLEREF 1 \s ">
        <w:r w:rsidR="00937530">
          <w:rPr>
            <w:noProof/>
          </w:rPr>
          <w:t>3</w:t>
        </w:r>
      </w:fldSimple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3</w:t>
      </w:r>
      <w:r w:rsidRPr="006010E8">
        <w:fldChar w:fldCharType="end"/>
      </w:r>
      <w:r w:rsidR="00622CBB">
        <w:t xml:space="preserve"> FPGA</w:t>
      </w:r>
      <w:r w:rsidR="0044605B" w:rsidRPr="008C509D">
        <w:rPr>
          <w:rFonts w:hint="eastAsia"/>
        </w:rPr>
        <w:t>时钟与</w:t>
      </w:r>
      <w:r w:rsidR="0044605B" w:rsidRPr="00347240">
        <w:rPr>
          <w:rFonts w:hint="eastAsia"/>
        </w:rPr>
        <w:t>复位管脚分配</w:t>
      </w:r>
      <w:bookmarkEnd w:id="40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833"/>
        <w:gridCol w:w="1819"/>
        <w:gridCol w:w="1134"/>
        <w:gridCol w:w="2117"/>
        <w:gridCol w:w="1177"/>
      </w:tblGrid>
      <w:tr w:rsidR="0044605B" w:rsidRPr="003441DD" w14:paraId="5A7827D6" w14:textId="77777777" w:rsidTr="00216523">
        <w:tc>
          <w:tcPr>
            <w:tcW w:w="1833" w:type="dxa"/>
            <w:shd w:val="clear" w:color="auto" w:fill="BFBFBF"/>
          </w:tcPr>
          <w:p w14:paraId="16F44EFA" w14:textId="77777777" w:rsidR="0044605B" w:rsidRPr="003441DD" w:rsidRDefault="0044605B" w:rsidP="001F37FD">
            <w:pPr>
              <w:pStyle w:val="Tabletext"/>
            </w:pPr>
            <w:r w:rsidRPr="003441DD">
              <w:rPr>
                <w:rFonts w:hint="eastAsia"/>
              </w:rPr>
              <w:t>信号名称</w:t>
            </w:r>
          </w:p>
        </w:tc>
        <w:tc>
          <w:tcPr>
            <w:tcW w:w="1819" w:type="dxa"/>
            <w:shd w:val="clear" w:color="auto" w:fill="BFBFBF"/>
          </w:tcPr>
          <w:p w14:paraId="35869367" w14:textId="77777777" w:rsidR="0044605B" w:rsidRPr="003441DD" w:rsidRDefault="0044605B" w:rsidP="001F37FD">
            <w:pPr>
              <w:pStyle w:val="Tabletext"/>
            </w:pPr>
            <w:r w:rsidRPr="003441DD">
              <w:t>FPGA</w:t>
            </w:r>
            <w:r w:rsidRPr="003441DD">
              <w:rPr>
                <w:rFonts w:hint="eastAsia"/>
              </w:rPr>
              <w:t>管脚序号</w:t>
            </w:r>
          </w:p>
        </w:tc>
        <w:tc>
          <w:tcPr>
            <w:tcW w:w="1134" w:type="dxa"/>
            <w:shd w:val="clear" w:color="auto" w:fill="BFBFBF"/>
          </w:tcPr>
          <w:p w14:paraId="06D1B44F" w14:textId="77777777" w:rsidR="0044605B" w:rsidRPr="003441DD" w:rsidRDefault="0044605B" w:rsidP="001F37FD">
            <w:pPr>
              <w:pStyle w:val="Tabletext"/>
            </w:pPr>
            <w:r w:rsidRPr="003441DD">
              <w:t>BANK</w:t>
            </w:r>
          </w:p>
        </w:tc>
        <w:tc>
          <w:tcPr>
            <w:tcW w:w="2117" w:type="dxa"/>
            <w:shd w:val="clear" w:color="auto" w:fill="BFBFBF"/>
          </w:tcPr>
          <w:p w14:paraId="35FEDEAA" w14:textId="77777777" w:rsidR="0044605B" w:rsidRPr="003441DD" w:rsidRDefault="0044605B" w:rsidP="001F37FD">
            <w:pPr>
              <w:pStyle w:val="Tabletext"/>
            </w:pPr>
            <w:r w:rsidRPr="003441DD">
              <w:rPr>
                <w:rFonts w:hint="eastAsia"/>
              </w:rPr>
              <w:t>描述</w:t>
            </w:r>
          </w:p>
        </w:tc>
        <w:tc>
          <w:tcPr>
            <w:tcW w:w="1177" w:type="dxa"/>
            <w:shd w:val="clear" w:color="auto" w:fill="BFBFBF"/>
          </w:tcPr>
          <w:p w14:paraId="0DB100CB" w14:textId="77777777" w:rsidR="0044605B" w:rsidRPr="003441DD" w:rsidRDefault="0044605B" w:rsidP="001F37FD">
            <w:pPr>
              <w:pStyle w:val="Tabletext"/>
            </w:pPr>
            <w:r w:rsidRPr="003441DD">
              <w:t>I/O</w:t>
            </w:r>
            <w:r w:rsidRPr="003441DD">
              <w:rPr>
                <w:rFonts w:hint="eastAsia"/>
              </w:rPr>
              <w:t>电平</w:t>
            </w:r>
          </w:p>
        </w:tc>
      </w:tr>
      <w:tr w:rsidR="0044605B" w:rsidRPr="003441DD" w14:paraId="78222076" w14:textId="77777777" w:rsidTr="00216523">
        <w:tc>
          <w:tcPr>
            <w:tcW w:w="1833" w:type="dxa"/>
            <w:vAlign w:val="center"/>
          </w:tcPr>
          <w:p w14:paraId="4E9D3081" w14:textId="77777777" w:rsidR="0044605B" w:rsidRPr="003441DD" w:rsidRDefault="0044605B" w:rsidP="001F37FD">
            <w:pPr>
              <w:pStyle w:val="Tabletext"/>
            </w:pPr>
            <w:r>
              <w:t>CLK_</w:t>
            </w:r>
            <w:r>
              <w:rPr>
                <w:rFonts w:hint="eastAsia"/>
              </w:rPr>
              <w:t>27</w:t>
            </w:r>
            <w:r w:rsidRPr="003441DD">
              <w:t>MHZ_IN</w:t>
            </w:r>
          </w:p>
        </w:tc>
        <w:tc>
          <w:tcPr>
            <w:tcW w:w="1819" w:type="dxa"/>
            <w:vAlign w:val="center"/>
          </w:tcPr>
          <w:p w14:paraId="7F5AB70D" w14:textId="77777777" w:rsidR="0044605B" w:rsidRPr="00D30F22" w:rsidRDefault="0044605B" w:rsidP="001F37FD">
            <w:pPr>
              <w:pStyle w:val="Tabletext"/>
            </w:pPr>
            <w:r>
              <w:rPr>
                <w:rFonts w:hint="eastAsia"/>
              </w:rPr>
              <w:t>22</w:t>
            </w:r>
          </w:p>
        </w:tc>
        <w:tc>
          <w:tcPr>
            <w:tcW w:w="1134" w:type="dxa"/>
            <w:vAlign w:val="center"/>
          </w:tcPr>
          <w:p w14:paraId="562D6708" w14:textId="77777777" w:rsidR="0044605B" w:rsidRDefault="0044605B" w:rsidP="001F37FD">
            <w:pPr>
              <w:pStyle w:val="Tabletext"/>
            </w:pPr>
            <w:r>
              <w:rPr>
                <w:rFonts w:hint="eastAsia"/>
              </w:rPr>
              <w:t>3</w:t>
            </w:r>
          </w:p>
        </w:tc>
        <w:tc>
          <w:tcPr>
            <w:tcW w:w="2117" w:type="dxa"/>
          </w:tcPr>
          <w:p w14:paraId="26D67ABF" w14:textId="55E27F0C" w:rsidR="0044605B" w:rsidRPr="003441DD" w:rsidRDefault="0044605B" w:rsidP="001F37FD">
            <w:pPr>
              <w:pStyle w:val="Tabletext"/>
            </w:pPr>
            <w:r>
              <w:rPr>
                <w:rFonts w:hint="eastAsia"/>
              </w:rPr>
              <w:t>27</w:t>
            </w:r>
            <w:r w:rsidR="00E96A31">
              <w:t>MHz</w:t>
            </w:r>
            <w:r w:rsidRPr="003441DD">
              <w:rPr>
                <w:rFonts w:hint="eastAsia"/>
              </w:rPr>
              <w:t>有源晶振输入</w:t>
            </w:r>
          </w:p>
        </w:tc>
        <w:tc>
          <w:tcPr>
            <w:tcW w:w="1177" w:type="dxa"/>
            <w:vAlign w:val="center"/>
          </w:tcPr>
          <w:p w14:paraId="0D2FA6E4" w14:textId="77777777" w:rsidR="0044605B" w:rsidRPr="003441DD" w:rsidRDefault="0044605B" w:rsidP="001F37FD">
            <w:pPr>
              <w:pStyle w:val="Tabletext"/>
            </w:pPr>
            <w:r>
              <w:rPr>
                <w:rFonts w:hint="eastAsia"/>
              </w:rPr>
              <w:t>1.8V</w:t>
            </w:r>
          </w:p>
        </w:tc>
      </w:tr>
    </w:tbl>
    <w:p w14:paraId="50445271" w14:textId="53279B53" w:rsidR="0044605B" w:rsidRPr="00A949FE" w:rsidRDefault="0044605B" w:rsidP="00063CB9">
      <w:pPr>
        <w:pStyle w:val="3"/>
      </w:pPr>
      <w:bookmarkStart w:id="41" w:name="_Toc101799108"/>
      <w:r>
        <w:rPr>
          <w:rFonts w:hint="eastAsia"/>
        </w:rPr>
        <w:t>Flash</w:t>
      </w:r>
      <w:bookmarkEnd w:id="41"/>
    </w:p>
    <w:p w14:paraId="681B9164" w14:textId="6A8E71D3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概述</w:t>
      </w:r>
    </w:p>
    <w:p w14:paraId="04A58917" w14:textId="70EC9571" w:rsidR="0044605B" w:rsidRPr="00347240" w:rsidRDefault="0044605B" w:rsidP="00BB6652">
      <w:pPr>
        <w:ind w:firstLine="480"/>
      </w:pPr>
      <w:r w:rsidRPr="00D30F22">
        <w:rPr>
          <w:rFonts w:hint="eastAsia"/>
        </w:rPr>
        <w:t>开发板为</w:t>
      </w:r>
      <w:r w:rsidR="00622CBB">
        <w:rPr>
          <w:rFonts w:hint="eastAsia"/>
        </w:rPr>
        <w:t>FPGA</w:t>
      </w:r>
      <w:r>
        <w:rPr>
          <w:rFonts w:hint="eastAsia"/>
        </w:rPr>
        <w:t>提供了一个外置</w:t>
      </w:r>
      <w:r>
        <w:t>的</w:t>
      </w:r>
      <w:r>
        <w:t>SPI</w:t>
      </w:r>
      <w:r>
        <w:t>存储器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t>4Mbit</w:t>
      </w:r>
      <w:r>
        <w:t>）</w:t>
      </w:r>
      <w:r>
        <w:rPr>
          <w:rFonts w:hint="eastAsia"/>
        </w:rPr>
        <w:t>，</w:t>
      </w:r>
      <w:r>
        <w:t>型号为：</w:t>
      </w:r>
      <w:r>
        <w:t>W2564DWSSIG</w:t>
      </w:r>
      <w:r w:rsidRPr="00D30F22">
        <w:rPr>
          <w:rFonts w:hint="eastAsia"/>
        </w:rPr>
        <w:t>。</w:t>
      </w:r>
    </w:p>
    <w:p w14:paraId="5D88F013" w14:textId="56D602FC" w:rsidR="0044605B" w:rsidRDefault="00E96A31" w:rsidP="0044605B">
      <w:pPr>
        <w:pStyle w:val="40"/>
      </w:pPr>
      <w:r>
        <w:rPr>
          <w:rFonts w:hint="eastAsia"/>
        </w:rPr>
        <w:lastRenderedPageBreak/>
        <w:t>Flash</w:t>
      </w:r>
      <w:r w:rsidR="0044605B">
        <w:rPr>
          <w:rFonts w:hint="eastAsia"/>
        </w:rPr>
        <w:t>电路图</w:t>
      </w:r>
    </w:p>
    <w:p w14:paraId="376AC9B9" w14:textId="59C50886" w:rsidR="00BB6652" w:rsidRDefault="0032674F" w:rsidP="00BB6652">
      <w:pPr>
        <w:pStyle w:val="af0"/>
        <w:rPr>
          <w:noProof/>
        </w:rPr>
      </w:pPr>
      <w:bookmarkStart w:id="42" w:name="_Ref101275500"/>
      <w:bookmarkStart w:id="43" w:name="_Toc101799071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5</w:t>
      </w:r>
      <w:r w:rsidRPr="007859A2">
        <w:fldChar w:fldCharType="end"/>
      </w:r>
      <w:bookmarkEnd w:id="42"/>
      <w:r>
        <w:rPr>
          <w:rFonts w:hint="eastAsia"/>
        </w:rPr>
        <w:t xml:space="preserve"> </w:t>
      </w:r>
      <w:r w:rsidR="00BB6652">
        <w:rPr>
          <w:rFonts w:hint="eastAsia"/>
        </w:rPr>
        <w:t>Flash</w:t>
      </w:r>
      <w:r w:rsidR="00BB6652">
        <w:rPr>
          <w:rFonts w:hint="eastAsia"/>
        </w:rPr>
        <w:t>连接原理图</w:t>
      </w:r>
      <w:bookmarkEnd w:id="43"/>
    </w:p>
    <w:p w14:paraId="696EF5FF" w14:textId="77777777" w:rsidR="0044605B" w:rsidRDefault="0044605B" w:rsidP="0044605B">
      <w:pPr>
        <w:pStyle w:val="afb"/>
        <w:spacing w:before="1"/>
        <w:ind w:firstLine="480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D011342" wp14:editId="0D4CC197">
            <wp:extent cx="2524125" cy="1573856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0352" cy="15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4AB85F0" wp14:editId="533E17FC">
            <wp:extent cx="2643188" cy="1272905"/>
            <wp:effectExtent l="0" t="0" r="508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5586" cy="129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27F5" w14:textId="41CD516D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管脚分配</w:t>
      </w:r>
    </w:p>
    <w:p w14:paraId="20B29D6D" w14:textId="25286590" w:rsidR="0044605B" w:rsidRPr="00347240" w:rsidRDefault="0032674F" w:rsidP="00BB6652">
      <w:pPr>
        <w:pStyle w:val="af0"/>
      </w:pPr>
      <w:bookmarkStart w:id="44" w:name="_Toc101357586"/>
      <w:r w:rsidRPr="006010E8">
        <w:rPr>
          <w:rFonts w:hint="eastAsia"/>
        </w:rPr>
        <w:t>表</w:t>
      </w:r>
      <w:fldSimple w:instr=" STYLEREF 1 \s ">
        <w:r w:rsidR="00937530">
          <w:rPr>
            <w:noProof/>
          </w:rPr>
          <w:t>3</w:t>
        </w:r>
      </w:fldSimple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4</w:t>
      </w:r>
      <w:r w:rsidRPr="006010E8">
        <w:fldChar w:fldCharType="end"/>
      </w:r>
      <w:r w:rsidR="0044605B" w:rsidRPr="008C509D">
        <w:t xml:space="preserve"> FPGA </w:t>
      </w:r>
      <w:r w:rsidR="0044605B">
        <w:rPr>
          <w:rFonts w:hint="eastAsia"/>
        </w:rPr>
        <w:t>SPI</w:t>
      </w:r>
      <w:r w:rsidR="0044605B">
        <w:t xml:space="preserve"> Flash</w:t>
      </w:r>
      <w:r w:rsidR="0044605B" w:rsidRPr="00347240">
        <w:rPr>
          <w:rFonts w:hint="eastAsia"/>
        </w:rPr>
        <w:t>管脚分配</w:t>
      </w:r>
      <w:bookmarkEnd w:id="44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05"/>
        <w:gridCol w:w="1655"/>
        <w:gridCol w:w="847"/>
        <w:gridCol w:w="2854"/>
        <w:gridCol w:w="1319"/>
      </w:tblGrid>
      <w:tr w:rsidR="0044605B" w:rsidRPr="00216523" w14:paraId="0BC8DBBA" w14:textId="77777777" w:rsidTr="0032674F">
        <w:tc>
          <w:tcPr>
            <w:tcW w:w="1413" w:type="dxa"/>
            <w:shd w:val="clear" w:color="auto" w:fill="BFBFBF"/>
            <w:vAlign w:val="center"/>
          </w:tcPr>
          <w:p w14:paraId="7F4E13A5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信号名称</w:t>
            </w:r>
          </w:p>
        </w:tc>
        <w:tc>
          <w:tcPr>
            <w:tcW w:w="1701" w:type="dxa"/>
            <w:shd w:val="clear" w:color="auto" w:fill="BFBFBF"/>
            <w:vAlign w:val="center"/>
          </w:tcPr>
          <w:p w14:paraId="715491DB" w14:textId="77777777" w:rsidR="0044605B" w:rsidRPr="00216523" w:rsidRDefault="0044605B" w:rsidP="001F37FD">
            <w:pPr>
              <w:pStyle w:val="Tabletext"/>
            </w:pPr>
            <w:r w:rsidRPr="00216523">
              <w:t>FPGA</w:t>
            </w:r>
            <w:r w:rsidRPr="00216523">
              <w:rPr>
                <w:rFonts w:hint="eastAsia"/>
              </w:rPr>
              <w:t>管脚序号</w:t>
            </w:r>
          </w:p>
        </w:tc>
        <w:tc>
          <w:tcPr>
            <w:tcW w:w="850" w:type="dxa"/>
            <w:shd w:val="clear" w:color="auto" w:fill="BFBFBF"/>
            <w:vAlign w:val="center"/>
          </w:tcPr>
          <w:p w14:paraId="546C7492" w14:textId="77777777" w:rsidR="0044605B" w:rsidRPr="00216523" w:rsidRDefault="0044605B" w:rsidP="001F37FD">
            <w:pPr>
              <w:pStyle w:val="Tabletext"/>
            </w:pPr>
            <w:r w:rsidRPr="00216523">
              <w:t>BANK</w:t>
            </w:r>
          </w:p>
        </w:tc>
        <w:tc>
          <w:tcPr>
            <w:tcW w:w="2977" w:type="dxa"/>
            <w:shd w:val="clear" w:color="auto" w:fill="BFBFBF"/>
          </w:tcPr>
          <w:p w14:paraId="5FC0E22C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描述</w:t>
            </w:r>
          </w:p>
        </w:tc>
        <w:tc>
          <w:tcPr>
            <w:tcW w:w="1355" w:type="dxa"/>
            <w:shd w:val="clear" w:color="auto" w:fill="BFBFBF"/>
            <w:vAlign w:val="center"/>
          </w:tcPr>
          <w:p w14:paraId="05B1A9B9" w14:textId="77777777" w:rsidR="0044605B" w:rsidRPr="00216523" w:rsidRDefault="0044605B" w:rsidP="001F37FD">
            <w:pPr>
              <w:pStyle w:val="Tabletext"/>
            </w:pPr>
            <w:r w:rsidRPr="00216523">
              <w:t>I/O</w:t>
            </w:r>
            <w:r w:rsidRPr="00216523">
              <w:rPr>
                <w:rFonts w:hint="eastAsia"/>
              </w:rPr>
              <w:t>电平</w:t>
            </w:r>
          </w:p>
        </w:tc>
      </w:tr>
      <w:tr w:rsidR="0044605B" w:rsidRPr="00216523" w14:paraId="4D954708" w14:textId="77777777" w:rsidTr="0032674F">
        <w:tc>
          <w:tcPr>
            <w:tcW w:w="1413" w:type="dxa"/>
            <w:vAlign w:val="center"/>
          </w:tcPr>
          <w:p w14:paraId="33A226EB" w14:textId="77777777" w:rsidR="0044605B" w:rsidRPr="00216523" w:rsidRDefault="0044605B" w:rsidP="001F37FD">
            <w:pPr>
              <w:pStyle w:val="Tabletext"/>
            </w:pPr>
            <w:r w:rsidRPr="00216523">
              <w:t>SPI_CS</w:t>
            </w:r>
          </w:p>
        </w:tc>
        <w:tc>
          <w:tcPr>
            <w:tcW w:w="1701" w:type="dxa"/>
            <w:vAlign w:val="center"/>
          </w:tcPr>
          <w:p w14:paraId="6EBBCF9F" w14:textId="77777777" w:rsidR="0044605B" w:rsidRPr="00216523" w:rsidRDefault="0044605B" w:rsidP="001F37FD">
            <w:pPr>
              <w:pStyle w:val="Tabletext"/>
            </w:pPr>
            <w:r w:rsidRPr="00216523">
              <w:t>17</w:t>
            </w:r>
          </w:p>
        </w:tc>
        <w:tc>
          <w:tcPr>
            <w:tcW w:w="850" w:type="dxa"/>
            <w:vAlign w:val="center"/>
          </w:tcPr>
          <w:p w14:paraId="36190731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7935A303" w14:textId="77777777" w:rsidR="0044605B" w:rsidRPr="00216523" w:rsidRDefault="0044605B" w:rsidP="001F37FD">
            <w:pPr>
              <w:pStyle w:val="Tabletext"/>
            </w:pPr>
            <w:r w:rsidRPr="00216523">
              <w:t>SPI</w:t>
            </w:r>
            <w:r w:rsidRPr="00216523">
              <w:rPr>
                <w:rFonts w:hint="eastAsia"/>
              </w:rPr>
              <w:t>片选</w:t>
            </w:r>
            <w:r w:rsidRPr="00216523">
              <w:t>信号</w:t>
            </w:r>
          </w:p>
        </w:tc>
        <w:tc>
          <w:tcPr>
            <w:tcW w:w="1355" w:type="dxa"/>
            <w:vAlign w:val="center"/>
          </w:tcPr>
          <w:p w14:paraId="19BB9D7B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683618FC" w14:textId="77777777" w:rsidTr="0032674F">
        <w:tc>
          <w:tcPr>
            <w:tcW w:w="1413" w:type="dxa"/>
            <w:vAlign w:val="center"/>
          </w:tcPr>
          <w:p w14:paraId="72D2E574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SPI_MISO</w:t>
            </w:r>
          </w:p>
        </w:tc>
        <w:tc>
          <w:tcPr>
            <w:tcW w:w="1701" w:type="dxa"/>
            <w:vAlign w:val="center"/>
          </w:tcPr>
          <w:p w14:paraId="1FB99465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16</w:t>
            </w:r>
          </w:p>
        </w:tc>
        <w:tc>
          <w:tcPr>
            <w:tcW w:w="850" w:type="dxa"/>
            <w:vAlign w:val="center"/>
          </w:tcPr>
          <w:p w14:paraId="2D7EA6E8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6ED5DF4E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t>主机输入从机输出信号</w:t>
            </w:r>
          </w:p>
        </w:tc>
        <w:tc>
          <w:tcPr>
            <w:tcW w:w="1355" w:type="dxa"/>
            <w:vAlign w:val="center"/>
          </w:tcPr>
          <w:p w14:paraId="1DE4A90D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31E8FCED" w14:textId="77777777" w:rsidTr="0032674F">
        <w:tc>
          <w:tcPr>
            <w:tcW w:w="1413" w:type="dxa"/>
            <w:vAlign w:val="center"/>
          </w:tcPr>
          <w:p w14:paraId="7E695D66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SPI_WP</w:t>
            </w:r>
          </w:p>
        </w:tc>
        <w:tc>
          <w:tcPr>
            <w:tcW w:w="1701" w:type="dxa"/>
            <w:vAlign w:val="center"/>
          </w:tcPr>
          <w:p w14:paraId="2B311ACD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15</w:t>
            </w:r>
          </w:p>
        </w:tc>
        <w:tc>
          <w:tcPr>
            <w:tcW w:w="850" w:type="dxa"/>
            <w:vAlign w:val="center"/>
          </w:tcPr>
          <w:p w14:paraId="15DDF0FC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7E72A419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t>写保护信号</w:t>
            </w:r>
          </w:p>
        </w:tc>
        <w:tc>
          <w:tcPr>
            <w:tcW w:w="1355" w:type="dxa"/>
            <w:vAlign w:val="center"/>
          </w:tcPr>
          <w:p w14:paraId="0F0E47E6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41169D3D" w14:textId="77777777" w:rsidTr="0032674F">
        <w:tc>
          <w:tcPr>
            <w:tcW w:w="1413" w:type="dxa"/>
            <w:vAlign w:val="center"/>
          </w:tcPr>
          <w:p w14:paraId="523BD6AE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SPI_MOSI</w:t>
            </w:r>
          </w:p>
        </w:tc>
        <w:tc>
          <w:tcPr>
            <w:tcW w:w="1701" w:type="dxa"/>
            <w:vAlign w:val="center"/>
          </w:tcPr>
          <w:p w14:paraId="5CA7AF18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21</w:t>
            </w:r>
          </w:p>
        </w:tc>
        <w:tc>
          <w:tcPr>
            <w:tcW w:w="850" w:type="dxa"/>
            <w:vAlign w:val="center"/>
          </w:tcPr>
          <w:p w14:paraId="27F51C6A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014FC92E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t>主机输出从机输入信号</w:t>
            </w:r>
          </w:p>
        </w:tc>
        <w:tc>
          <w:tcPr>
            <w:tcW w:w="1355" w:type="dxa"/>
            <w:vAlign w:val="center"/>
          </w:tcPr>
          <w:p w14:paraId="6CE5A5CD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69708D2F" w14:textId="77777777" w:rsidTr="0032674F">
        <w:tc>
          <w:tcPr>
            <w:tcW w:w="1413" w:type="dxa"/>
            <w:vAlign w:val="center"/>
          </w:tcPr>
          <w:p w14:paraId="1B9B0474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SPI_CLK</w:t>
            </w:r>
          </w:p>
        </w:tc>
        <w:tc>
          <w:tcPr>
            <w:tcW w:w="1701" w:type="dxa"/>
            <w:vAlign w:val="center"/>
          </w:tcPr>
          <w:p w14:paraId="2506A112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19</w:t>
            </w:r>
          </w:p>
        </w:tc>
        <w:tc>
          <w:tcPr>
            <w:tcW w:w="850" w:type="dxa"/>
            <w:vAlign w:val="center"/>
          </w:tcPr>
          <w:p w14:paraId="0A5DFB98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5289B7B5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t>时钟</w:t>
            </w:r>
            <w:r w:rsidRPr="00216523">
              <w:rPr>
                <w:rFonts w:hint="eastAsia"/>
              </w:rPr>
              <w:t>信号</w:t>
            </w:r>
          </w:p>
        </w:tc>
        <w:tc>
          <w:tcPr>
            <w:tcW w:w="1355" w:type="dxa"/>
            <w:vAlign w:val="center"/>
          </w:tcPr>
          <w:p w14:paraId="08596B28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  <w:tr w:rsidR="0044605B" w:rsidRPr="00216523" w14:paraId="44D0F374" w14:textId="77777777" w:rsidTr="0032674F">
        <w:tc>
          <w:tcPr>
            <w:tcW w:w="1413" w:type="dxa"/>
            <w:vAlign w:val="center"/>
          </w:tcPr>
          <w:p w14:paraId="1DE531FF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SPI_HOLD</w:t>
            </w:r>
          </w:p>
        </w:tc>
        <w:tc>
          <w:tcPr>
            <w:tcW w:w="1701" w:type="dxa"/>
            <w:vAlign w:val="center"/>
          </w:tcPr>
          <w:p w14:paraId="7CBBC904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18</w:t>
            </w:r>
          </w:p>
        </w:tc>
        <w:tc>
          <w:tcPr>
            <w:tcW w:w="850" w:type="dxa"/>
            <w:vAlign w:val="center"/>
          </w:tcPr>
          <w:p w14:paraId="4B1BA64C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14:paraId="7EC79795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SPI</w:t>
            </w:r>
            <w:r w:rsidRPr="00216523">
              <w:rPr>
                <w:rFonts w:hint="eastAsia"/>
              </w:rPr>
              <w:t>保持</w:t>
            </w:r>
            <w:r w:rsidRPr="00216523">
              <w:t>信号</w:t>
            </w:r>
          </w:p>
        </w:tc>
        <w:tc>
          <w:tcPr>
            <w:tcW w:w="1355" w:type="dxa"/>
            <w:vAlign w:val="center"/>
          </w:tcPr>
          <w:p w14:paraId="4A0F3780" w14:textId="77777777" w:rsidR="0044605B" w:rsidRPr="00216523" w:rsidRDefault="0044605B" w:rsidP="001F37FD">
            <w:pPr>
              <w:pStyle w:val="Tabletext"/>
            </w:pPr>
            <w:r w:rsidRPr="00216523">
              <w:rPr>
                <w:rFonts w:hint="eastAsia"/>
              </w:rPr>
              <w:t>1.8V</w:t>
            </w:r>
          </w:p>
        </w:tc>
      </w:tr>
    </w:tbl>
    <w:p w14:paraId="1F188DB2" w14:textId="4226E611" w:rsidR="0044605B" w:rsidRPr="004C3C55" w:rsidRDefault="0044605B" w:rsidP="00063CB9">
      <w:pPr>
        <w:pStyle w:val="3"/>
      </w:pPr>
      <w:bookmarkStart w:id="45" w:name="_Toc101799109"/>
      <w:r>
        <w:rPr>
          <w:rFonts w:hint="eastAsia"/>
        </w:rPr>
        <w:t>扩展</w:t>
      </w:r>
      <w:r>
        <w:rPr>
          <w:rFonts w:hint="eastAsia"/>
        </w:rPr>
        <w:t>I</w:t>
      </w:r>
      <w:r>
        <w:t>O</w:t>
      </w:r>
      <w:bookmarkEnd w:id="45"/>
    </w:p>
    <w:p w14:paraId="0C00B65E" w14:textId="2C22AC94" w:rsidR="0044605B" w:rsidRPr="00136267" w:rsidRDefault="0044605B" w:rsidP="0044605B">
      <w:pPr>
        <w:pStyle w:val="40"/>
      </w:pPr>
      <w:r w:rsidRPr="00136267">
        <w:rPr>
          <w:rFonts w:hint="eastAsia"/>
        </w:rPr>
        <w:t>概述</w:t>
      </w:r>
    </w:p>
    <w:p w14:paraId="7F86D8FD" w14:textId="6324F2F3" w:rsidR="00A2071F" w:rsidRDefault="0044605B" w:rsidP="00A2071F">
      <w:pPr>
        <w:ind w:firstLine="480"/>
      </w:pPr>
      <w:r>
        <w:rPr>
          <w:rFonts w:hint="eastAsia"/>
        </w:rPr>
        <w:t>板卡包含</w:t>
      </w:r>
      <w:r>
        <w:rPr>
          <w:rFonts w:hint="eastAsia"/>
        </w:rPr>
        <w:t>4</w:t>
      </w:r>
      <w:r>
        <w:rPr>
          <w:rFonts w:hint="eastAsia"/>
        </w:rPr>
        <w:t>组扩展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，分别由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1.25</w:t>
      </w:r>
      <w:r>
        <w:rPr>
          <w:rFonts w:hint="eastAsia"/>
        </w:rPr>
        <w:t>mm-</w:t>
      </w:r>
      <w:r>
        <w:t>10P</w:t>
      </w:r>
      <w:proofErr w:type="gramStart"/>
      <w:r>
        <w:rPr>
          <w:rFonts w:hint="eastAsia"/>
        </w:rPr>
        <w:t>排针</w:t>
      </w:r>
      <w:proofErr w:type="gramEnd"/>
      <w:r>
        <w:t>/</w:t>
      </w:r>
      <w:r>
        <w:t>邮票孔对外连接</w:t>
      </w:r>
      <w:r w:rsidR="00A2071F">
        <w:rPr>
          <w:rFonts w:hint="eastAsia"/>
        </w:rPr>
        <w:t>。</w:t>
      </w:r>
    </w:p>
    <w:p w14:paraId="7D2C67EC" w14:textId="756D7029" w:rsidR="00A2071F" w:rsidRDefault="0044605B" w:rsidP="00A2071F">
      <w:pPr>
        <w:pStyle w:val="Bullet"/>
      </w:pPr>
      <w:r>
        <w:rPr>
          <w:rFonts w:hint="eastAsia"/>
        </w:rPr>
        <w:t>第一组包含：</w:t>
      </w:r>
      <w:r>
        <w:t>Bank0</w:t>
      </w:r>
      <w:r w:rsidR="00937530">
        <w:rPr>
          <w:rFonts w:hint="eastAsia"/>
        </w:rPr>
        <w:t>电源输入，</w:t>
      </w:r>
      <w:r>
        <w:t>2</w:t>
      </w:r>
      <w:r>
        <w:rPr>
          <w:rFonts w:hint="eastAsia"/>
        </w:rPr>
        <w:t>对差分对</w:t>
      </w:r>
      <w:r>
        <w:rPr>
          <w:rFonts w:hint="eastAsia"/>
        </w:rPr>
        <w:t>GPIO</w:t>
      </w:r>
      <w:r w:rsidR="00937530">
        <w:rPr>
          <w:rFonts w:hint="eastAsia"/>
        </w:rPr>
        <w:t>，</w:t>
      </w:r>
      <w:r w:rsidR="00313378">
        <w:t>JTAG</w:t>
      </w:r>
      <w:r>
        <w:rPr>
          <w:rFonts w:hint="eastAsia"/>
        </w:rPr>
        <w:t>接口</w:t>
      </w:r>
      <w:r w:rsidR="00937530">
        <w:rPr>
          <w:rFonts w:hint="eastAsia"/>
        </w:rPr>
        <w:t>；</w:t>
      </w:r>
    </w:p>
    <w:p w14:paraId="10E0434D" w14:textId="2A7BCB2A" w:rsidR="00A2071F" w:rsidRDefault="0044605B" w:rsidP="00A2071F">
      <w:pPr>
        <w:pStyle w:val="Bullet"/>
      </w:pPr>
      <w:r>
        <w:rPr>
          <w:rFonts w:hint="eastAsia"/>
        </w:rPr>
        <w:t>第二组包含：</w:t>
      </w:r>
      <w:r>
        <w:t>DC3.3V</w:t>
      </w:r>
      <w:r w:rsidR="00937530">
        <w:rPr>
          <w:rFonts w:hint="eastAsia"/>
        </w:rPr>
        <w:t>电源输入，</w:t>
      </w:r>
      <w:r>
        <w:t>2</w:t>
      </w:r>
      <w:r>
        <w:rPr>
          <w:rFonts w:hint="eastAsia"/>
        </w:rPr>
        <w:t>对差分对</w:t>
      </w:r>
      <w:r w:rsidR="00A2071F">
        <w:rPr>
          <w:rFonts w:hint="eastAsia"/>
        </w:rPr>
        <w:t>GPIO</w:t>
      </w:r>
      <w:r w:rsidR="00A2071F">
        <w:rPr>
          <w:rFonts w:hint="eastAsia"/>
        </w:rPr>
        <w:t>，</w:t>
      </w:r>
      <w:r>
        <w:t>3</w:t>
      </w:r>
      <w:r>
        <w:rPr>
          <w:rFonts w:hint="eastAsia"/>
        </w:rPr>
        <w:t>个单端</w:t>
      </w:r>
      <w:r>
        <w:rPr>
          <w:rFonts w:hint="eastAsia"/>
        </w:rPr>
        <w:t>G</w:t>
      </w:r>
      <w:r w:rsidR="00937530">
        <w:t>PIO</w:t>
      </w:r>
      <w:r w:rsidR="00937530">
        <w:rPr>
          <w:rFonts w:hint="eastAsia"/>
        </w:rPr>
        <w:t>，</w:t>
      </w:r>
      <w:r>
        <w:rPr>
          <w:rFonts w:hint="eastAsia"/>
        </w:rPr>
        <w:t>辅助电源</w:t>
      </w:r>
      <w:r>
        <w:t>VCCX</w:t>
      </w:r>
      <w:r>
        <w:t>输入</w:t>
      </w:r>
      <w:r>
        <w:rPr>
          <w:rFonts w:hint="eastAsia"/>
        </w:rPr>
        <w:t>（建议</w:t>
      </w:r>
      <w:r>
        <w:t>使用最高电压的</w:t>
      </w:r>
      <w:r>
        <w:t>bank</w:t>
      </w:r>
      <w:r>
        <w:t>电源</w:t>
      </w:r>
      <w:r>
        <w:rPr>
          <w:rFonts w:hint="eastAsia"/>
        </w:rPr>
        <w:t>，</w:t>
      </w:r>
      <w:proofErr w:type="spellStart"/>
      <w:r w:rsidRPr="00BF428B">
        <w:t>MiniStar</w:t>
      </w:r>
      <w:proofErr w:type="spellEnd"/>
      <w:r w:rsidRPr="00BF428B">
        <w:t xml:space="preserve"> </w:t>
      </w:r>
      <w:proofErr w:type="spellStart"/>
      <w:r w:rsidRPr="00BF428B">
        <w:t>nano</w:t>
      </w:r>
      <w:proofErr w:type="spellEnd"/>
      <w:r w:rsidRPr="00BF428B">
        <w:t xml:space="preserve"> Experiment Kit</w:t>
      </w:r>
      <w:r>
        <w:rPr>
          <w:rFonts w:hint="eastAsia"/>
        </w:rPr>
        <w:t>提供</w:t>
      </w:r>
      <w:r>
        <w:t>3.3V</w:t>
      </w:r>
      <w:r w:rsidR="00937530">
        <w:t>）</w:t>
      </w:r>
      <w:r w:rsidR="00937530">
        <w:rPr>
          <w:rFonts w:hint="eastAsia"/>
        </w:rPr>
        <w:t>；</w:t>
      </w:r>
    </w:p>
    <w:p w14:paraId="5CF59562" w14:textId="6A8C46F3" w:rsidR="00A2071F" w:rsidRDefault="0044605B" w:rsidP="00A2071F">
      <w:pPr>
        <w:pStyle w:val="Bullet"/>
      </w:pPr>
      <w:r>
        <w:rPr>
          <w:rFonts w:hint="eastAsia"/>
        </w:rPr>
        <w:t>第三组</w:t>
      </w:r>
      <w:r>
        <w:t>包含：</w:t>
      </w:r>
      <w:r>
        <w:t>Bank2</w:t>
      </w:r>
      <w:r w:rsidR="00937530">
        <w:t>电源输入</w:t>
      </w:r>
      <w:r w:rsidR="00937530">
        <w:rPr>
          <w:rFonts w:hint="eastAsia"/>
        </w:rPr>
        <w:t>，</w:t>
      </w:r>
      <w:r>
        <w:t>DC1.8V</w:t>
      </w:r>
      <w:r w:rsidR="00937530">
        <w:t>电源输出</w:t>
      </w:r>
      <w:r w:rsidR="00937530">
        <w:rPr>
          <w:rFonts w:hint="eastAsia"/>
        </w:rPr>
        <w:t>，</w:t>
      </w:r>
      <w:r>
        <w:rPr>
          <w:rFonts w:hint="eastAsia"/>
        </w:rPr>
        <w:t>Bank2</w:t>
      </w:r>
      <w:r>
        <w:t>的</w:t>
      </w:r>
      <w:r>
        <w:t>4</w:t>
      </w:r>
      <w:r>
        <w:t>对差分对</w:t>
      </w:r>
      <w:r>
        <w:t>GPIO</w:t>
      </w:r>
      <w:r>
        <w:t>；</w:t>
      </w:r>
    </w:p>
    <w:p w14:paraId="78C28861" w14:textId="7C1615F3" w:rsidR="0044605B" w:rsidRPr="00BF428B" w:rsidRDefault="0044605B" w:rsidP="00A2071F">
      <w:pPr>
        <w:pStyle w:val="Bullet"/>
      </w:pPr>
      <w:r>
        <w:rPr>
          <w:rFonts w:hint="eastAsia"/>
        </w:rPr>
        <w:t>第四组包含</w:t>
      </w:r>
      <w:r>
        <w:t>：</w:t>
      </w:r>
      <w:r>
        <w:t>Bank1</w:t>
      </w:r>
      <w:r>
        <w:t>电源输入</w:t>
      </w:r>
      <w:r w:rsidR="00937530">
        <w:rPr>
          <w:rFonts w:hint="eastAsia"/>
        </w:rPr>
        <w:t>，</w:t>
      </w:r>
      <w:r>
        <w:rPr>
          <w:rFonts w:hint="eastAsia"/>
        </w:rPr>
        <w:t>Bank1</w:t>
      </w:r>
      <w:r>
        <w:t>的</w:t>
      </w:r>
      <w:r>
        <w:t>4</w:t>
      </w:r>
      <w:r>
        <w:t>对差分对</w:t>
      </w:r>
      <w:r>
        <w:t>GPIO</w:t>
      </w:r>
      <w:r w:rsidR="00A2071F">
        <w:rPr>
          <w:rFonts w:hint="eastAsia"/>
        </w:rPr>
        <w:t>。</w:t>
      </w:r>
    </w:p>
    <w:p w14:paraId="59F6EAFF" w14:textId="5045416E" w:rsidR="0044605B" w:rsidRDefault="0044605B" w:rsidP="0044605B">
      <w:pPr>
        <w:pStyle w:val="40"/>
      </w:pPr>
      <w:r>
        <w:rPr>
          <w:rFonts w:hint="eastAsia"/>
        </w:rPr>
        <w:lastRenderedPageBreak/>
        <w:t>扩展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原理图</w:t>
      </w:r>
    </w:p>
    <w:p w14:paraId="256174FC" w14:textId="45964276" w:rsidR="00BB6652" w:rsidRDefault="0032674F" w:rsidP="00BB6652">
      <w:pPr>
        <w:pStyle w:val="af0"/>
      </w:pPr>
      <w:bookmarkStart w:id="46" w:name="_Toc101799072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6</w:t>
      </w:r>
      <w:r w:rsidRPr="007859A2">
        <w:fldChar w:fldCharType="end"/>
      </w:r>
      <w:r w:rsidR="00BB6652">
        <w:rPr>
          <w:rFonts w:hint="eastAsia"/>
        </w:rPr>
        <w:t>扩展原理图</w:t>
      </w:r>
      <w:bookmarkEnd w:id="46"/>
    </w:p>
    <w:p w14:paraId="70A218EB" w14:textId="77777777" w:rsidR="0044605B" w:rsidRDefault="0044605B" w:rsidP="00BB6652">
      <w:pPr>
        <w:pStyle w:val="FigureC"/>
        <w:rPr>
          <w:rFonts w:ascii="宋体" w:cs="宋体"/>
          <w:b/>
          <w:sz w:val="20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02B098C" wp14:editId="5E1A0205">
            <wp:extent cx="3300412" cy="187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8493" cy="18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B343" w14:textId="597135A3" w:rsidR="0044605B" w:rsidRDefault="0044605B" w:rsidP="0044605B">
      <w:pPr>
        <w:pStyle w:val="40"/>
      </w:pPr>
      <w:r w:rsidRPr="004C3C55">
        <w:rPr>
          <w:rFonts w:hint="eastAsia"/>
        </w:rPr>
        <w:t>管脚分配</w:t>
      </w:r>
    </w:p>
    <w:p w14:paraId="49D07343" w14:textId="32CD138B" w:rsidR="0032674F" w:rsidRPr="0032674F" w:rsidRDefault="0032674F" w:rsidP="0032674F">
      <w:pPr>
        <w:pStyle w:val="af0"/>
      </w:pPr>
      <w:bookmarkStart w:id="47" w:name="_Toc101357587"/>
      <w:r w:rsidRPr="006010E8">
        <w:rPr>
          <w:rFonts w:hint="eastAsia"/>
        </w:rPr>
        <w:t>表</w:t>
      </w:r>
      <w:fldSimple w:instr=" STYLEREF 1 \s ">
        <w:r w:rsidR="00937530">
          <w:rPr>
            <w:noProof/>
          </w:rPr>
          <w:t>3</w:t>
        </w:r>
      </w:fldSimple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5</w:t>
      </w:r>
      <w:r w:rsidRPr="006010E8">
        <w:fldChar w:fldCharType="end"/>
      </w:r>
      <w:r w:rsidR="009E5D50">
        <w:rPr>
          <w:rFonts w:hint="eastAsia"/>
        </w:rPr>
        <w:t>扩展</w:t>
      </w:r>
      <w:r w:rsidR="009E5D50">
        <w:rPr>
          <w:rFonts w:hint="eastAsia"/>
        </w:rPr>
        <w:t>I</w:t>
      </w:r>
      <w:r w:rsidR="009E5D50">
        <w:t>O</w:t>
      </w:r>
      <w:r w:rsidR="00A21187">
        <w:rPr>
          <w:rFonts w:hint="eastAsia"/>
        </w:rPr>
        <w:t>管脚分配</w:t>
      </w:r>
      <w:bookmarkEnd w:id="47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839"/>
        <w:gridCol w:w="1904"/>
        <w:gridCol w:w="1076"/>
        <w:gridCol w:w="1610"/>
        <w:gridCol w:w="1651"/>
      </w:tblGrid>
      <w:tr w:rsidR="0044605B" w:rsidRPr="0044300B" w14:paraId="6755E2F5" w14:textId="77777777" w:rsidTr="0032674F">
        <w:trPr>
          <w:tblHeader/>
        </w:trPr>
        <w:tc>
          <w:tcPr>
            <w:tcW w:w="1873" w:type="dxa"/>
            <w:shd w:val="clear" w:color="auto" w:fill="BFBFBF"/>
          </w:tcPr>
          <w:p w14:paraId="35F7D96C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信号名称</w:t>
            </w:r>
          </w:p>
        </w:tc>
        <w:tc>
          <w:tcPr>
            <w:tcW w:w="1975" w:type="dxa"/>
            <w:shd w:val="clear" w:color="auto" w:fill="BFBFBF"/>
          </w:tcPr>
          <w:p w14:paraId="005CD40A" w14:textId="77777777" w:rsidR="0044605B" w:rsidRPr="0044300B" w:rsidRDefault="0044605B" w:rsidP="001F37FD">
            <w:pPr>
              <w:pStyle w:val="Tabletext"/>
            </w:pPr>
            <w:r w:rsidRPr="0044300B">
              <w:t>FPGA</w:t>
            </w:r>
            <w:r w:rsidRPr="0044300B">
              <w:rPr>
                <w:rFonts w:hint="eastAsia"/>
              </w:rPr>
              <w:t>管脚序号</w:t>
            </w:r>
          </w:p>
        </w:tc>
        <w:tc>
          <w:tcPr>
            <w:tcW w:w="1094" w:type="dxa"/>
            <w:shd w:val="clear" w:color="auto" w:fill="BFBFBF"/>
          </w:tcPr>
          <w:p w14:paraId="043F21E8" w14:textId="77777777" w:rsidR="0044605B" w:rsidRPr="0044300B" w:rsidRDefault="0044605B" w:rsidP="001F37FD">
            <w:pPr>
              <w:pStyle w:val="Tabletext"/>
            </w:pPr>
            <w:r w:rsidRPr="0044300B">
              <w:t>BANK</w:t>
            </w:r>
          </w:p>
        </w:tc>
        <w:tc>
          <w:tcPr>
            <w:tcW w:w="1665" w:type="dxa"/>
            <w:shd w:val="clear" w:color="auto" w:fill="BFBFBF"/>
          </w:tcPr>
          <w:p w14:paraId="0504837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描述</w:t>
            </w:r>
          </w:p>
        </w:tc>
        <w:tc>
          <w:tcPr>
            <w:tcW w:w="1689" w:type="dxa"/>
            <w:shd w:val="clear" w:color="auto" w:fill="BFBFBF"/>
          </w:tcPr>
          <w:p w14:paraId="19337D2D" w14:textId="77777777" w:rsidR="0044605B" w:rsidRPr="0044300B" w:rsidRDefault="0044605B" w:rsidP="001F37FD">
            <w:pPr>
              <w:pStyle w:val="Tabletext"/>
            </w:pPr>
            <w:r w:rsidRPr="0044300B">
              <w:t>I/O</w:t>
            </w:r>
            <w:r w:rsidRPr="0044300B">
              <w:rPr>
                <w:rFonts w:hint="eastAsia"/>
              </w:rPr>
              <w:t>电平</w:t>
            </w:r>
          </w:p>
        </w:tc>
      </w:tr>
      <w:tr w:rsidR="0044605B" w:rsidRPr="0044300B" w14:paraId="162735BF" w14:textId="77777777" w:rsidTr="0032674F">
        <w:tc>
          <w:tcPr>
            <w:tcW w:w="1873" w:type="dxa"/>
          </w:tcPr>
          <w:p w14:paraId="64F0B247" w14:textId="77777777" w:rsidR="0044605B" w:rsidRPr="0044300B" w:rsidRDefault="0044605B" w:rsidP="001F37FD">
            <w:pPr>
              <w:pStyle w:val="Tabletext"/>
            </w:pPr>
            <w:r w:rsidRPr="0044300B">
              <w:t>IOT10A_01</w:t>
            </w:r>
          </w:p>
        </w:tc>
        <w:tc>
          <w:tcPr>
            <w:tcW w:w="1975" w:type="dxa"/>
          </w:tcPr>
          <w:p w14:paraId="00F43D4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1</w:t>
            </w:r>
          </w:p>
        </w:tc>
        <w:tc>
          <w:tcPr>
            <w:tcW w:w="1094" w:type="dxa"/>
          </w:tcPr>
          <w:p w14:paraId="34DFFE26" w14:textId="77777777" w:rsidR="0044605B" w:rsidRPr="0044300B" w:rsidRDefault="0044605B" w:rsidP="001F37FD">
            <w:pPr>
              <w:pStyle w:val="Tabletext"/>
            </w:pPr>
            <w:r w:rsidRPr="0044300B">
              <w:t>0</w:t>
            </w:r>
          </w:p>
        </w:tc>
        <w:tc>
          <w:tcPr>
            <w:tcW w:w="1665" w:type="dxa"/>
            <w:vMerge w:val="restart"/>
            <w:vAlign w:val="center"/>
          </w:tcPr>
          <w:p w14:paraId="1025CF7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 w:val="restart"/>
            <w:vAlign w:val="center"/>
          </w:tcPr>
          <w:p w14:paraId="159527DE" w14:textId="77777777" w:rsidR="0044605B" w:rsidRPr="0044300B" w:rsidRDefault="0044605B" w:rsidP="001F37FD">
            <w:pPr>
              <w:pStyle w:val="Tabletext"/>
            </w:pPr>
            <w:r w:rsidRPr="0044300B">
              <w:t>VCCO_0</w:t>
            </w:r>
          </w:p>
        </w:tc>
      </w:tr>
      <w:tr w:rsidR="0044605B" w:rsidRPr="0044300B" w14:paraId="0B608EC0" w14:textId="77777777" w:rsidTr="0032674F">
        <w:tc>
          <w:tcPr>
            <w:tcW w:w="1873" w:type="dxa"/>
          </w:tcPr>
          <w:p w14:paraId="7945A428" w14:textId="77777777" w:rsidR="0044605B" w:rsidRPr="0044300B" w:rsidRDefault="0044605B" w:rsidP="001F37FD">
            <w:pPr>
              <w:pStyle w:val="Tabletext"/>
            </w:pPr>
            <w:r w:rsidRPr="0044300B">
              <w:t>IOT10B_02</w:t>
            </w:r>
          </w:p>
        </w:tc>
        <w:tc>
          <w:tcPr>
            <w:tcW w:w="1975" w:type="dxa"/>
          </w:tcPr>
          <w:p w14:paraId="7FB78AD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2</w:t>
            </w:r>
          </w:p>
        </w:tc>
        <w:tc>
          <w:tcPr>
            <w:tcW w:w="1094" w:type="dxa"/>
          </w:tcPr>
          <w:p w14:paraId="3F55C5A7" w14:textId="77777777" w:rsidR="0044605B" w:rsidRPr="0044300B" w:rsidRDefault="0044605B" w:rsidP="001F37FD">
            <w:pPr>
              <w:pStyle w:val="Tabletext"/>
            </w:pPr>
            <w:r w:rsidRPr="0044300B">
              <w:t>0</w:t>
            </w:r>
          </w:p>
        </w:tc>
        <w:tc>
          <w:tcPr>
            <w:tcW w:w="1665" w:type="dxa"/>
            <w:vMerge/>
            <w:vAlign w:val="center"/>
          </w:tcPr>
          <w:p w14:paraId="588C5B07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1B8D00B3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45788BD5" w14:textId="77777777" w:rsidTr="0032674F">
        <w:tc>
          <w:tcPr>
            <w:tcW w:w="1873" w:type="dxa"/>
          </w:tcPr>
          <w:p w14:paraId="12510650" w14:textId="77777777" w:rsidR="0044605B" w:rsidRPr="0044300B" w:rsidRDefault="0044605B" w:rsidP="001F37FD">
            <w:pPr>
              <w:pStyle w:val="Tabletext"/>
            </w:pPr>
            <w:r w:rsidRPr="0044300B">
              <w:t>IOT4B_08</w:t>
            </w:r>
          </w:p>
        </w:tc>
        <w:tc>
          <w:tcPr>
            <w:tcW w:w="1975" w:type="dxa"/>
          </w:tcPr>
          <w:p w14:paraId="496BE522" w14:textId="77777777" w:rsidR="0044605B" w:rsidRPr="0044300B" w:rsidRDefault="0044605B" w:rsidP="001F37FD">
            <w:pPr>
              <w:pStyle w:val="Tabletext"/>
            </w:pPr>
            <w:r w:rsidRPr="0044300B">
              <w:t>8</w:t>
            </w:r>
          </w:p>
        </w:tc>
        <w:tc>
          <w:tcPr>
            <w:tcW w:w="1094" w:type="dxa"/>
          </w:tcPr>
          <w:p w14:paraId="4B421A6C" w14:textId="77777777" w:rsidR="0044605B" w:rsidRPr="0044300B" w:rsidRDefault="0044605B" w:rsidP="001F37FD">
            <w:pPr>
              <w:pStyle w:val="Tabletext"/>
            </w:pPr>
            <w:r w:rsidRPr="0044300B">
              <w:t>0</w:t>
            </w:r>
          </w:p>
        </w:tc>
        <w:tc>
          <w:tcPr>
            <w:tcW w:w="1665" w:type="dxa"/>
            <w:vAlign w:val="center"/>
          </w:tcPr>
          <w:p w14:paraId="41FC8F9B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</w:t>
            </w:r>
            <w:r w:rsidRPr="0044300B">
              <w:t>PIO</w:t>
            </w:r>
          </w:p>
        </w:tc>
        <w:tc>
          <w:tcPr>
            <w:tcW w:w="1689" w:type="dxa"/>
            <w:vMerge/>
          </w:tcPr>
          <w:p w14:paraId="111DF624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1FB527FB" w14:textId="77777777" w:rsidTr="0032674F">
        <w:tc>
          <w:tcPr>
            <w:tcW w:w="1873" w:type="dxa"/>
          </w:tcPr>
          <w:p w14:paraId="3C995288" w14:textId="77777777" w:rsidR="0044605B" w:rsidRPr="0044300B" w:rsidRDefault="0044605B" w:rsidP="001F37FD">
            <w:pPr>
              <w:pStyle w:val="Tabletext"/>
            </w:pPr>
            <w:r w:rsidRPr="0044300B">
              <w:t>IOT5B_09</w:t>
            </w:r>
          </w:p>
        </w:tc>
        <w:tc>
          <w:tcPr>
            <w:tcW w:w="1975" w:type="dxa"/>
          </w:tcPr>
          <w:p w14:paraId="60FFF150" w14:textId="77777777" w:rsidR="0044605B" w:rsidRPr="0044300B" w:rsidRDefault="0044605B" w:rsidP="001F37FD">
            <w:pPr>
              <w:pStyle w:val="Tabletext"/>
            </w:pPr>
            <w:r w:rsidRPr="0044300B">
              <w:t>9</w:t>
            </w:r>
          </w:p>
        </w:tc>
        <w:tc>
          <w:tcPr>
            <w:tcW w:w="1094" w:type="dxa"/>
          </w:tcPr>
          <w:p w14:paraId="55D975F5" w14:textId="77777777" w:rsidR="0044605B" w:rsidRPr="0044300B" w:rsidRDefault="0044605B" w:rsidP="001F37FD">
            <w:pPr>
              <w:pStyle w:val="Tabletext"/>
            </w:pPr>
            <w:r w:rsidRPr="0044300B">
              <w:t>0</w:t>
            </w:r>
          </w:p>
        </w:tc>
        <w:tc>
          <w:tcPr>
            <w:tcW w:w="1665" w:type="dxa"/>
            <w:vAlign w:val="center"/>
          </w:tcPr>
          <w:p w14:paraId="128F276D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</w:t>
            </w:r>
            <w:r w:rsidRPr="0044300B">
              <w:t>PIO</w:t>
            </w:r>
          </w:p>
        </w:tc>
        <w:tc>
          <w:tcPr>
            <w:tcW w:w="1689" w:type="dxa"/>
            <w:vMerge/>
          </w:tcPr>
          <w:p w14:paraId="18E837E6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15ADC30C" w14:textId="77777777" w:rsidTr="0032674F">
        <w:tc>
          <w:tcPr>
            <w:tcW w:w="1873" w:type="dxa"/>
          </w:tcPr>
          <w:p w14:paraId="03CB8F38" w14:textId="77777777" w:rsidR="0044605B" w:rsidRPr="0044300B" w:rsidRDefault="0044605B" w:rsidP="001F37FD">
            <w:pPr>
              <w:pStyle w:val="Tabletext"/>
            </w:pPr>
            <w:r w:rsidRPr="0044300B">
              <w:t>IOR17B_27</w:t>
            </w:r>
          </w:p>
        </w:tc>
        <w:tc>
          <w:tcPr>
            <w:tcW w:w="1975" w:type="dxa"/>
          </w:tcPr>
          <w:p w14:paraId="33421250" w14:textId="77777777" w:rsidR="0044605B" w:rsidRPr="0044300B" w:rsidRDefault="0044605B" w:rsidP="001F37FD">
            <w:pPr>
              <w:pStyle w:val="Tabletext"/>
            </w:pPr>
            <w:r w:rsidRPr="0044300B">
              <w:t>27</w:t>
            </w:r>
          </w:p>
        </w:tc>
        <w:tc>
          <w:tcPr>
            <w:tcW w:w="1094" w:type="dxa"/>
          </w:tcPr>
          <w:p w14:paraId="08C55F08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 w:val="restart"/>
            <w:vAlign w:val="center"/>
          </w:tcPr>
          <w:p w14:paraId="16DB72D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 w:val="restart"/>
            <w:vAlign w:val="center"/>
          </w:tcPr>
          <w:p w14:paraId="7BD0D5F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VCCO_</w:t>
            </w:r>
            <w:r w:rsidRPr="0044300B">
              <w:t>2</w:t>
            </w:r>
          </w:p>
        </w:tc>
      </w:tr>
      <w:tr w:rsidR="0044605B" w:rsidRPr="0044300B" w14:paraId="3624187E" w14:textId="77777777" w:rsidTr="0032674F">
        <w:tc>
          <w:tcPr>
            <w:tcW w:w="1873" w:type="dxa"/>
          </w:tcPr>
          <w:p w14:paraId="46205423" w14:textId="77777777" w:rsidR="0044605B" w:rsidRPr="0044300B" w:rsidRDefault="0044605B" w:rsidP="001F37FD">
            <w:pPr>
              <w:pStyle w:val="Tabletext"/>
            </w:pPr>
            <w:r w:rsidRPr="0044300B">
              <w:t>IOR17A_28</w:t>
            </w:r>
          </w:p>
        </w:tc>
        <w:tc>
          <w:tcPr>
            <w:tcW w:w="1975" w:type="dxa"/>
          </w:tcPr>
          <w:p w14:paraId="6148A611" w14:textId="77777777" w:rsidR="0044605B" w:rsidRPr="0044300B" w:rsidRDefault="0044605B" w:rsidP="001F37FD">
            <w:pPr>
              <w:pStyle w:val="Tabletext"/>
            </w:pPr>
            <w:r w:rsidRPr="0044300B">
              <w:t>28</w:t>
            </w:r>
          </w:p>
        </w:tc>
        <w:tc>
          <w:tcPr>
            <w:tcW w:w="1094" w:type="dxa"/>
          </w:tcPr>
          <w:p w14:paraId="3B17D4D6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/>
            <w:vAlign w:val="center"/>
          </w:tcPr>
          <w:p w14:paraId="1C4CD67C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4ACD0420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18CF72DD" w14:textId="77777777" w:rsidTr="0032674F">
        <w:tc>
          <w:tcPr>
            <w:tcW w:w="1873" w:type="dxa"/>
          </w:tcPr>
          <w:p w14:paraId="21CC5D96" w14:textId="77777777" w:rsidR="0044605B" w:rsidRPr="0044300B" w:rsidRDefault="0044605B" w:rsidP="001F37FD">
            <w:pPr>
              <w:pStyle w:val="Tabletext"/>
            </w:pPr>
            <w:r w:rsidRPr="0044300B">
              <w:t>IOR15B_29</w:t>
            </w:r>
          </w:p>
        </w:tc>
        <w:tc>
          <w:tcPr>
            <w:tcW w:w="1975" w:type="dxa"/>
          </w:tcPr>
          <w:p w14:paraId="382F05BB" w14:textId="77777777" w:rsidR="0044605B" w:rsidRPr="0044300B" w:rsidRDefault="0044605B" w:rsidP="001F37FD">
            <w:pPr>
              <w:pStyle w:val="Tabletext"/>
            </w:pPr>
            <w:r w:rsidRPr="0044300B">
              <w:t>29</w:t>
            </w:r>
          </w:p>
        </w:tc>
        <w:tc>
          <w:tcPr>
            <w:tcW w:w="1094" w:type="dxa"/>
          </w:tcPr>
          <w:p w14:paraId="7EFBA049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 w:val="restart"/>
            <w:vAlign w:val="center"/>
          </w:tcPr>
          <w:p w14:paraId="16410A0E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582B8663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0060C688" w14:textId="77777777" w:rsidTr="0032674F">
        <w:tc>
          <w:tcPr>
            <w:tcW w:w="1873" w:type="dxa"/>
          </w:tcPr>
          <w:p w14:paraId="6976352A" w14:textId="77777777" w:rsidR="0044605B" w:rsidRPr="0044300B" w:rsidRDefault="0044605B" w:rsidP="001F37FD">
            <w:pPr>
              <w:pStyle w:val="Tabletext"/>
            </w:pPr>
            <w:r w:rsidRPr="0044300B">
              <w:t>IOR15A_30</w:t>
            </w:r>
          </w:p>
        </w:tc>
        <w:tc>
          <w:tcPr>
            <w:tcW w:w="1975" w:type="dxa"/>
          </w:tcPr>
          <w:p w14:paraId="76E284E4" w14:textId="77777777" w:rsidR="0044605B" w:rsidRPr="0044300B" w:rsidRDefault="0044605B" w:rsidP="001F37FD">
            <w:pPr>
              <w:pStyle w:val="Tabletext"/>
            </w:pPr>
            <w:r w:rsidRPr="0044300B">
              <w:t>30</w:t>
            </w:r>
          </w:p>
        </w:tc>
        <w:tc>
          <w:tcPr>
            <w:tcW w:w="1094" w:type="dxa"/>
          </w:tcPr>
          <w:p w14:paraId="6B110999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/>
            <w:vAlign w:val="center"/>
          </w:tcPr>
          <w:p w14:paraId="07AA2CA5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267F655F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0598544" w14:textId="77777777" w:rsidTr="0032674F">
        <w:tc>
          <w:tcPr>
            <w:tcW w:w="1873" w:type="dxa"/>
          </w:tcPr>
          <w:p w14:paraId="1BACFACB" w14:textId="77777777" w:rsidR="0044605B" w:rsidRPr="0044300B" w:rsidRDefault="0044605B" w:rsidP="001F37FD">
            <w:pPr>
              <w:pStyle w:val="Tabletext"/>
            </w:pPr>
            <w:r w:rsidRPr="0044300B">
              <w:t>IOR11B_31</w:t>
            </w:r>
          </w:p>
        </w:tc>
        <w:tc>
          <w:tcPr>
            <w:tcW w:w="1975" w:type="dxa"/>
          </w:tcPr>
          <w:p w14:paraId="561DF7BE" w14:textId="77777777" w:rsidR="0044605B" w:rsidRPr="0044300B" w:rsidRDefault="0044605B" w:rsidP="001F37FD">
            <w:pPr>
              <w:pStyle w:val="Tabletext"/>
            </w:pPr>
            <w:r w:rsidRPr="0044300B">
              <w:t>31</w:t>
            </w:r>
          </w:p>
        </w:tc>
        <w:tc>
          <w:tcPr>
            <w:tcW w:w="1094" w:type="dxa"/>
          </w:tcPr>
          <w:p w14:paraId="56B60C83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 w:val="restart"/>
            <w:vAlign w:val="center"/>
          </w:tcPr>
          <w:p w14:paraId="210AEB49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3AF1265D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4B08F107" w14:textId="77777777" w:rsidTr="0032674F">
        <w:tc>
          <w:tcPr>
            <w:tcW w:w="1873" w:type="dxa"/>
          </w:tcPr>
          <w:p w14:paraId="155A667C" w14:textId="77777777" w:rsidR="0044605B" w:rsidRPr="0044300B" w:rsidRDefault="0044605B" w:rsidP="001F37FD">
            <w:pPr>
              <w:pStyle w:val="Tabletext"/>
            </w:pPr>
            <w:r w:rsidRPr="0044300B">
              <w:t>IOR11A_32</w:t>
            </w:r>
          </w:p>
        </w:tc>
        <w:tc>
          <w:tcPr>
            <w:tcW w:w="1975" w:type="dxa"/>
          </w:tcPr>
          <w:p w14:paraId="481A6249" w14:textId="77777777" w:rsidR="0044605B" w:rsidRPr="0044300B" w:rsidRDefault="0044605B" w:rsidP="001F37FD">
            <w:pPr>
              <w:pStyle w:val="Tabletext"/>
            </w:pPr>
            <w:r w:rsidRPr="0044300B">
              <w:t>32</w:t>
            </w:r>
          </w:p>
        </w:tc>
        <w:tc>
          <w:tcPr>
            <w:tcW w:w="1094" w:type="dxa"/>
          </w:tcPr>
          <w:p w14:paraId="3739700C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/>
            <w:vAlign w:val="center"/>
          </w:tcPr>
          <w:p w14:paraId="318C5AEC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7088CC0D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239F8FC4" w14:textId="77777777" w:rsidTr="0032674F">
        <w:tc>
          <w:tcPr>
            <w:tcW w:w="1873" w:type="dxa"/>
          </w:tcPr>
          <w:p w14:paraId="31137F5F" w14:textId="77777777" w:rsidR="0044605B" w:rsidRPr="0044300B" w:rsidRDefault="0044605B" w:rsidP="001F37FD">
            <w:pPr>
              <w:pStyle w:val="Tabletext"/>
            </w:pPr>
            <w:r w:rsidRPr="0044300B">
              <w:t>IOR9B_33</w:t>
            </w:r>
          </w:p>
        </w:tc>
        <w:tc>
          <w:tcPr>
            <w:tcW w:w="1975" w:type="dxa"/>
          </w:tcPr>
          <w:p w14:paraId="540A3395" w14:textId="77777777" w:rsidR="0044605B" w:rsidRPr="0044300B" w:rsidRDefault="0044605B" w:rsidP="001F37FD">
            <w:pPr>
              <w:pStyle w:val="Tabletext"/>
            </w:pPr>
            <w:r w:rsidRPr="0044300B">
              <w:t>33</w:t>
            </w:r>
          </w:p>
        </w:tc>
        <w:tc>
          <w:tcPr>
            <w:tcW w:w="1094" w:type="dxa"/>
          </w:tcPr>
          <w:p w14:paraId="2669AD54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Align w:val="center"/>
          </w:tcPr>
          <w:p w14:paraId="3F2B2CF5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</w:t>
            </w:r>
            <w:r w:rsidRPr="0044300B">
              <w:t>PIO</w:t>
            </w:r>
          </w:p>
        </w:tc>
        <w:tc>
          <w:tcPr>
            <w:tcW w:w="1689" w:type="dxa"/>
            <w:vMerge/>
          </w:tcPr>
          <w:p w14:paraId="76688ABE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2243795B" w14:textId="77777777" w:rsidTr="0032674F">
        <w:tc>
          <w:tcPr>
            <w:tcW w:w="1873" w:type="dxa"/>
          </w:tcPr>
          <w:p w14:paraId="3B5B0588" w14:textId="77777777" w:rsidR="0044605B" w:rsidRPr="0044300B" w:rsidRDefault="0044605B" w:rsidP="001F37FD">
            <w:pPr>
              <w:pStyle w:val="Tabletext"/>
            </w:pPr>
            <w:r w:rsidRPr="0044300B">
              <w:t>IOR2B_34</w:t>
            </w:r>
          </w:p>
        </w:tc>
        <w:tc>
          <w:tcPr>
            <w:tcW w:w="1975" w:type="dxa"/>
          </w:tcPr>
          <w:p w14:paraId="2DEFF625" w14:textId="77777777" w:rsidR="0044605B" w:rsidRPr="0044300B" w:rsidRDefault="0044605B" w:rsidP="001F37FD">
            <w:pPr>
              <w:pStyle w:val="Tabletext"/>
            </w:pPr>
            <w:r w:rsidRPr="0044300B">
              <w:t>34</w:t>
            </w:r>
          </w:p>
        </w:tc>
        <w:tc>
          <w:tcPr>
            <w:tcW w:w="1094" w:type="dxa"/>
          </w:tcPr>
          <w:p w14:paraId="69C2A4B5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 w:val="restart"/>
            <w:vAlign w:val="center"/>
          </w:tcPr>
          <w:p w14:paraId="6B35A797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046B4505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2D0C2CE4" w14:textId="77777777" w:rsidTr="0032674F">
        <w:tc>
          <w:tcPr>
            <w:tcW w:w="1873" w:type="dxa"/>
          </w:tcPr>
          <w:p w14:paraId="119355CD" w14:textId="77777777" w:rsidR="0044605B" w:rsidRPr="0044300B" w:rsidRDefault="0044605B" w:rsidP="001F37FD">
            <w:pPr>
              <w:pStyle w:val="Tabletext"/>
            </w:pPr>
            <w:r w:rsidRPr="0044300B">
              <w:t>IOR2A_35</w:t>
            </w:r>
          </w:p>
        </w:tc>
        <w:tc>
          <w:tcPr>
            <w:tcW w:w="1975" w:type="dxa"/>
          </w:tcPr>
          <w:p w14:paraId="5C4F66B9" w14:textId="77777777" w:rsidR="0044605B" w:rsidRPr="0044300B" w:rsidRDefault="0044605B" w:rsidP="001F37FD">
            <w:pPr>
              <w:pStyle w:val="Tabletext"/>
            </w:pPr>
            <w:r w:rsidRPr="0044300B">
              <w:t>35</w:t>
            </w:r>
          </w:p>
        </w:tc>
        <w:tc>
          <w:tcPr>
            <w:tcW w:w="1094" w:type="dxa"/>
          </w:tcPr>
          <w:p w14:paraId="6D24AB75" w14:textId="77777777" w:rsidR="0044605B" w:rsidRPr="0044300B" w:rsidRDefault="0044605B" w:rsidP="001F37FD">
            <w:pPr>
              <w:pStyle w:val="Tabletext"/>
            </w:pPr>
            <w:r w:rsidRPr="0044300B">
              <w:t>2</w:t>
            </w:r>
          </w:p>
        </w:tc>
        <w:tc>
          <w:tcPr>
            <w:tcW w:w="1665" w:type="dxa"/>
            <w:vMerge/>
            <w:vAlign w:val="center"/>
          </w:tcPr>
          <w:p w14:paraId="32D2A90E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56AC5A2C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C8BCA8A" w14:textId="77777777" w:rsidTr="0032674F">
        <w:tc>
          <w:tcPr>
            <w:tcW w:w="1873" w:type="dxa"/>
          </w:tcPr>
          <w:p w14:paraId="4722F7AD" w14:textId="77777777" w:rsidR="0044605B" w:rsidRPr="0044300B" w:rsidRDefault="0044605B" w:rsidP="001F37FD">
            <w:pPr>
              <w:pStyle w:val="Tabletext"/>
            </w:pPr>
            <w:r w:rsidRPr="0044300B">
              <w:t>T26A_39</w:t>
            </w:r>
          </w:p>
        </w:tc>
        <w:tc>
          <w:tcPr>
            <w:tcW w:w="1975" w:type="dxa"/>
          </w:tcPr>
          <w:p w14:paraId="23848150" w14:textId="77777777" w:rsidR="0044605B" w:rsidRPr="0044300B" w:rsidRDefault="0044605B" w:rsidP="001F37FD">
            <w:pPr>
              <w:pStyle w:val="Tabletext"/>
            </w:pPr>
            <w:r w:rsidRPr="0044300B">
              <w:t>39</w:t>
            </w:r>
          </w:p>
        </w:tc>
        <w:tc>
          <w:tcPr>
            <w:tcW w:w="1094" w:type="dxa"/>
          </w:tcPr>
          <w:p w14:paraId="2D61AF42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178D3E9C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 w:val="restart"/>
            <w:vAlign w:val="center"/>
          </w:tcPr>
          <w:p w14:paraId="20A7B307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VCCO_1</w:t>
            </w:r>
          </w:p>
        </w:tc>
      </w:tr>
      <w:tr w:rsidR="0044605B" w:rsidRPr="0044300B" w14:paraId="4195CF12" w14:textId="77777777" w:rsidTr="0032674F">
        <w:tc>
          <w:tcPr>
            <w:tcW w:w="1873" w:type="dxa"/>
          </w:tcPr>
          <w:p w14:paraId="79E5F668" w14:textId="77777777" w:rsidR="0044605B" w:rsidRPr="0044300B" w:rsidRDefault="0044605B" w:rsidP="001F37FD">
            <w:pPr>
              <w:pStyle w:val="Tabletext"/>
            </w:pPr>
            <w:r w:rsidRPr="0044300B">
              <w:t>IOT26B_40</w:t>
            </w:r>
          </w:p>
        </w:tc>
        <w:tc>
          <w:tcPr>
            <w:tcW w:w="1975" w:type="dxa"/>
          </w:tcPr>
          <w:p w14:paraId="062AF1AA" w14:textId="77777777" w:rsidR="0044605B" w:rsidRPr="0044300B" w:rsidRDefault="0044605B" w:rsidP="001F37FD">
            <w:pPr>
              <w:pStyle w:val="Tabletext"/>
            </w:pPr>
            <w:r w:rsidRPr="0044300B">
              <w:t>40</w:t>
            </w:r>
          </w:p>
        </w:tc>
        <w:tc>
          <w:tcPr>
            <w:tcW w:w="1094" w:type="dxa"/>
          </w:tcPr>
          <w:p w14:paraId="3885C03B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7E2C571F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0617293D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67568A28" w14:textId="77777777" w:rsidTr="0032674F">
        <w:tc>
          <w:tcPr>
            <w:tcW w:w="1873" w:type="dxa"/>
          </w:tcPr>
          <w:p w14:paraId="2B35AB13" w14:textId="77777777" w:rsidR="0044605B" w:rsidRPr="0044300B" w:rsidRDefault="0044605B" w:rsidP="001F37FD">
            <w:pPr>
              <w:pStyle w:val="Tabletext"/>
            </w:pPr>
            <w:r w:rsidRPr="0044300B">
              <w:t>IOT20A_41</w:t>
            </w:r>
          </w:p>
        </w:tc>
        <w:tc>
          <w:tcPr>
            <w:tcW w:w="1975" w:type="dxa"/>
          </w:tcPr>
          <w:p w14:paraId="44F0C0F5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41</w:t>
            </w:r>
          </w:p>
        </w:tc>
        <w:tc>
          <w:tcPr>
            <w:tcW w:w="1094" w:type="dxa"/>
          </w:tcPr>
          <w:p w14:paraId="632754AA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76E7D98B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379196E4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4BAF1A98" w14:textId="77777777" w:rsidTr="0032674F">
        <w:tc>
          <w:tcPr>
            <w:tcW w:w="1873" w:type="dxa"/>
          </w:tcPr>
          <w:p w14:paraId="7DFF1EDB" w14:textId="77777777" w:rsidR="0044605B" w:rsidRPr="0044300B" w:rsidRDefault="0044605B" w:rsidP="001F37FD">
            <w:pPr>
              <w:pStyle w:val="Tabletext"/>
            </w:pPr>
            <w:r w:rsidRPr="0044300B">
              <w:t>IOT20B_42</w:t>
            </w:r>
          </w:p>
        </w:tc>
        <w:tc>
          <w:tcPr>
            <w:tcW w:w="1975" w:type="dxa"/>
          </w:tcPr>
          <w:p w14:paraId="3F4FC134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42</w:t>
            </w:r>
          </w:p>
        </w:tc>
        <w:tc>
          <w:tcPr>
            <w:tcW w:w="1094" w:type="dxa"/>
          </w:tcPr>
          <w:p w14:paraId="71B3B54A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163ECA14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01DB0DDA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628FA459" w14:textId="77777777" w:rsidTr="0032674F">
        <w:tc>
          <w:tcPr>
            <w:tcW w:w="1873" w:type="dxa"/>
          </w:tcPr>
          <w:p w14:paraId="179C0E1E" w14:textId="77777777" w:rsidR="0044605B" w:rsidRPr="0044300B" w:rsidRDefault="0044605B" w:rsidP="001F37FD">
            <w:pPr>
              <w:pStyle w:val="Tabletext"/>
            </w:pPr>
            <w:r w:rsidRPr="0044300B">
              <w:t>IOT17A_43</w:t>
            </w:r>
          </w:p>
        </w:tc>
        <w:tc>
          <w:tcPr>
            <w:tcW w:w="1975" w:type="dxa"/>
          </w:tcPr>
          <w:p w14:paraId="58D657A9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43</w:t>
            </w:r>
          </w:p>
        </w:tc>
        <w:tc>
          <w:tcPr>
            <w:tcW w:w="1094" w:type="dxa"/>
          </w:tcPr>
          <w:p w14:paraId="31EDC22A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093EA1F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42D78ED7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09250778" w14:textId="77777777" w:rsidTr="0032674F">
        <w:tc>
          <w:tcPr>
            <w:tcW w:w="1873" w:type="dxa"/>
          </w:tcPr>
          <w:p w14:paraId="3BA0C6CB" w14:textId="77777777" w:rsidR="0044605B" w:rsidRPr="0044300B" w:rsidRDefault="0044605B" w:rsidP="001F37FD">
            <w:pPr>
              <w:pStyle w:val="Tabletext"/>
            </w:pPr>
            <w:r w:rsidRPr="0044300B">
              <w:t>IOT17B_44</w:t>
            </w:r>
          </w:p>
        </w:tc>
        <w:tc>
          <w:tcPr>
            <w:tcW w:w="1975" w:type="dxa"/>
          </w:tcPr>
          <w:p w14:paraId="21F73922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44</w:t>
            </w:r>
          </w:p>
        </w:tc>
        <w:tc>
          <w:tcPr>
            <w:tcW w:w="1094" w:type="dxa"/>
          </w:tcPr>
          <w:p w14:paraId="24578999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4D46678E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20FF9C89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2432E006" w14:textId="77777777" w:rsidTr="0032674F">
        <w:tc>
          <w:tcPr>
            <w:tcW w:w="1873" w:type="dxa"/>
          </w:tcPr>
          <w:p w14:paraId="6C9C35F2" w14:textId="77777777" w:rsidR="0044605B" w:rsidRPr="0044300B" w:rsidRDefault="0044605B" w:rsidP="001F37FD">
            <w:pPr>
              <w:pStyle w:val="Tabletext"/>
            </w:pPr>
            <w:r w:rsidRPr="0044300B">
              <w:t>IOT13A_45</w:t>
            </w:r>
          </w:p>
        </w:tc>
        <w:tc>
          <w:tcPr>
            <w:tcW w:w="1975" w:type="dxa"/>
          </w:tcPr>
          <w:p w14:paraId="3FCE7D5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45</w:t>
            </w:r>
          </w:p>
        </w:tc>
        <w:tc>
          <w:tcPr>
            <w:tcW w:w="1094" w:type="dxa"/>
          </w:tcPr>
          <w:p w14:paraId="6FAAAF18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020C12AD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243519FE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16253E42" w14:textId="77777777" w:rsidTr="0032674F">
        <w:tc>
          <w:tcPr>
            <w:tcW w:w="1873" w:type="dxa"/>
          </w:tcPr>
          <w:p w14:paraId="4EC8F9E1" w14:textId="77777777" w:rsidR="0044605B" w:rsidRPr="0044300B" w:rsidRDefault="0044605B" w:rsidP="001F37FD">
            <w:pPr>
              <w:pStyle w:val="Tabletext"/>
            </w:pPr>
            <w:r w:rsidRPr="0044300B">
              <w:t>IOT13B_46</w:t>
            </w:r>
          </w:p>
        </w:tc>
        <w:tc>
          <w:tcPr>
            <w:tcW w:w="1975" w:type="dxa"/>
          </w:tcPr>
          <w:p w14:paraId="0F271352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46</w:t>
            </w:r>
          </w:p>
        </w:tc>
        <w:tc>
          <w:tcPr>
            <w:tcW w:w="1094" w:type="dxa"/>
          </w:tcPr>
          <w:p w14:paraId="691CD773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12824C7E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2BBD3EF6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ADF7474" w14:textId="77777777" w:rsidTr="0032674F">
        <w:tc>
          <w:tcPr>
            <w:tcW w:w="1873" w:type="dxa"/>
          </w:tcPr>
          <w:p w14:paraId="2DD22A1E" w14:textId="77777777" w:rsidR="0044605B" w:rsidRPr="0044300B" w:rsidRDefault="0044605B" w:rsidP="001F37FD">
            <w:pPr>
              <w:pStyle w:val="Tabletext"/>
            </w:pPr>
            <w:r w:rsidRPr="0044300B">
              <w:t>IOT11B_47</w:t>
            </w:r>
          </w:p>
        </w:tc>
        <w:tc>
          <w:tcPr>
            <w:tcW w:w="1975" w:type="dxa"/>
          </w:tcPr>
          <w:p w14:paraId="72A686F4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47</w:t>
            </w:r>
          </w:p>
        </w:tc>
        <w:tc>
          <w:tcPr>
            <w:tcW w:w="1094" w:type="dxa"/>
          </w:tcPr>
          <w:p w14:paraId="79943879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 w:val="restart"/>
            <w:vAlign w:val="center"/>
          </w:tcPr>
          <w:p w14:paraId="46476122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3B6633D6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612E0CBB" w14:textId="77777777" w:rsidTr="0032674F">
        <w:tc>
          <w:tcPr>
            <w:tcW w:w="1873" w:type="dxa"/>
          </w:tcPr>
          <w:p w14:paraId="49836C91" w14:textId="77777777" w:rsidR="0044605B" w:rsidRPr="0044300B" w:rsidRDefault="0044605B" w:rsidP="001F37FD">
            <w:pPr>
              <w:pStyle w:val="Tabletext"/>
            </w:pPr>
            <w:r w:rsidRPr="0044300B">
              <w:lastRenderedPageBreak/>
              <w:t>IOT11A_48</w:t>
            </w:r>
          </w:p>
        </w:tc>
        <w:tc>
          <w:tcPr>
            <w:tcW w:w="1975" w:type="dxa"/>
          </w:tcPr>
          <w:p w14:paraId="51E8DC21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48</w:t>
            </w:r>
          </w:p>
        </w:tc>
        <w:tc>
          <w:tcPr>
            <w:tcW w:w="1094" w:type="dxa"/>
          </w:tcPr>
          <w:p w14:paraId="6D51B594" w14:textId="77777777" w:rsidR="0044605B" w:rsidRPr="0044300B" w:rsidRDefault="0044605B" w:rsidP="001F37FD">
            <w:pPr>
              <w:pStyle w:val="Tabletext"/>
            </w:pPr>
            <w:r w:rsidRPr="0044300B">
              <w:t>1</w:t>
            </w:r>
          </w:p>
        </w:tc>
        <w:tc>
          <w:tcPr>
            <w:tcW w:w="1665" w:type="dxa"/>
            <w:vMerge/>
            <w:vAlign w:val="center"/>
          </w:tcPr>
          <w:p w14:paraId="72AFD591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5EA0FD9B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499C115" w14:textId="77777777" w:rsidTr="0032674F">
        <w:tc>
          <w:tcPr>
            <w:tcW w:w="1873" w:type="dxa"/>
          </w:tcPr>
          <w:p w14:paraId="3EAB5194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IOB22B_23</w:t>
            </w:r>
          </w:p>
        </w:tc>
        <w:tc>
          <w:tcPr>
            <w:tcW w:w="1975" w:type="dxa"/>
          </w:tcPr>
          <w:p w14:paraId="4D6566F8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23</w:t>
            </w:r>
          </w:p>
        </w:tc>
        <w:tc>
          <w:tcPr>
            <w:tcW w:w="1094" w:type="dxa"/>
          </w:tcPr>
          <w:p w14:paraId="462C0785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3</w:t>
            </w:r>
          </w:p>
        </w:tc>
        <w:tc>
          <w:tcPr>
            <w:tcW w:w="1665" w:type="dxa"/>
            <w:vAlign w:val="center"/>
          </w:tcPr>
          <w:p w14:paraId="22294179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GPIO</w:t>
            </w:r>
          </w:p>
        </w:tc>
        <w:tc>
          <w:tcPr>
            <w:tcW w:w="1689" w:type="dxa"/>
            <w:vMerge w:val="restart"/>
            <w:vAlign w:val="center"/>
          </w:tcPr>
          <w:p w14:paraId="23C195B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1</w:t>
            </w:r>
            <w:r w:rsidRPr="0044300B">
              <w:t>.8V</w:t>
            </w:r>
          </w:p>
        </w:tc>
      </w:tr>
      <w:tr w:rsidR="0044605B" w:rsidRPr="0044300B" w14:paraId="1375F84C" w14:textId="77777777" w:rsidTr="0032674F">
        <w:tc>
          <w:tcPr>
            <w:tcW w:w="1873" w:type="dxa"/>
          </w:tcPr>
          <w:p w14:paraId="29912B88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IOB</w:t>
            </w:r>
            <w:r w:rsidRPr="0044300B">
              <w:t>16A_20</w:t>
            </w:r>
          </w:p>
        </w:tc>
        <w:tc>
          <w:tcPr>
            <w:tcW w:w="1975" w:type="dxa"/>
          </w:tcPr>
          <w:p w14:paraId="413FBF45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20</w:t>
            </w:r>
          </w:p>
        </w:tc>
        <w:tc>
          <w:tcPr>
            <w:tcW w:w="1094" w:type="dxa"/>
          </w:tcPr>
          <w:p w14:paraId="4599A31E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3</w:t>
            </w:r>
          </w:p>
        </w:tc>
        <w:tc>
          <w:tcPr>
            <w:tcW w:w="1665" w:type="dxa"/>
            <w:vAlign w:val="center"/>
          </w:tcPr>
          <w:p w14:paraId="321382B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GPIO</w:t>
            </w:r>
          </w:p>
        </w:tc>
        <w:tc>
          <w:tcPr>
            <w:tcW w:w="1689" w:type="dxa"/>
            <w:vMerge/>
          </w:tcPr>
          <w:p w14:paraId="3189EDD6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3A307177" w14:textId="77777777" w:rsidTr="0032674F">
        <w:tc>
          <w:tcPr>
            <w:tcW w:w="1873" w:type="dxa"/>
          </w:tcPr>
          <w:p w14:paraId="2FC32F0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IOB4A_13</w:t>
            </w:r>
          </w:p>
        </w:tc>
        <w:tc>
          <w:tcPr>
            <w:tcW w:w="1975" w:type="dxa"/>
          </w:tcPr>
          <w:p w14:paraId="6DEF50C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13</w:t>
            </w:r>
          </w:p>
        </w:tc>
        <w:tc>
          <w:tcPr>
            <w:tcW w:w="1094" w:type="dxa"/>
          </w:tcPr>
          <w:p w14:paraId="10FB5943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3</w:t>
            </w:r>
          </w:p>
        </w:tc>
        <w:tc>
          <w:tcPr>
            <w:tcW w:w="1665" w:type="dxa"/>
            <w:vMerge w:val="restart"/>
            <w:vAlign w:val="center"/>
          </w:tcPr>
          <w:p w14:paraId="159C06D4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差分对</w:t>
            </w:r>
          </w:p>
        </w:tc>
        <w:tc>
          <w:tcPr>
            <w:tcW w:w="1689" w:type="dxa"/>
            <w:vMerge/>
          </w:tcPr>
          <w:p w14:paraId="1DBEC24B" w14:textId="77777777" w:rsidR="0044605B" w:rsidRPr="0044300B" w:rsidRDefault="0044605B" w:rsidP="001F37FD">
            <w:pPr>
              <w:pStyle w:val="Tabletext"/>
            </w:pPr>
          </w:p>
        </w:tc>
      </w:tr>
      <w:tr w:rsidR="0044605B" w:rsidRPr="0044300B" w14:paraId="57F8A27D" w14:textId="77777777" w:rsidTr="0032674F">
        <w:tc>
          <w:tcPr>
            <w:tcW w:w="1873" w:type="dxa"/>
          </w:tcPr>
          <w:p w14:paraId="6F7DC13D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IOB4B_14</w:t>
            </w:r>
          </w:p>
        </w:tc>
        <w:tc>
          <w:tcPr>
            <w:tcW w:w="1975" w:type="dxa"/>
          </w:tcPr>
          <w:p w14:paraId="466B274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14</w:t>
            </w:r>
          </w:p>
        </w:tc>
        <w:tc>
          <w:tcPr>
            <w:tcW w:w="1094" w:type="dxa"/>
          </w:tcPr>
          <w:p w14:paraId="17CF0B8A" w14:textId="77777777" w:rsidR="0044605B" w:rsidRPr="0044300B" w:rsidRDefault="0044605B" w:rsidP="001F37FD">
            <w:pPr>
              <w:pStyle w:val="Tabletext"/>
            </w:pPr>
            <w:r w:rsidRPr="0044300B">
              <w:rPr>
                <w:rFonts w:hint="eastAsia"/>
              </w:rPr>
              <w:t>3</w:t>
            </w:r>
          </w:p>
        </w:tc>
        <w:tc>
          <w:tcPr>
            <w:tcW w:w="1665" w:type="dxa"/>
            <w:vMerge/>
          </w:tcPr>
          <w:p w14:paraId="7CFA75CF" w14:textId="77777777" w:rsidR="0044605B" w:rsidRPr="0044300B" w:rsidRDefault="0044605B" w:rsidP="001F37FD">
            <w:pPr>
              <w:pStyle w:val="Tabletext"/>
            </w:pPr>
          </w:p>
        </w:tc>
        <w:tc>
          <w:tcPr>
            <w:tcW w:w="1689" w:type="dxa"/>
            <w:vMerge/>
          </w:tcPr>
          <w:p w14:paraId="2F868DBF" w14:textId="77777777" w:rsidR="0044605B" w:rsidRPr="0044300B" w:rsidRDefault="0044605B" w:rsidP="001F37FD">
            <w:pPr>
              <w:pStyle w:val="Tabletext"/>
            </w:pPr>
          </w:p>
        </w:tc>
      </w:tr>
    </w:tbl>
    <w:p w14:paraId="29307160" w14:textId="12B54E3A" w:rsidR="0044605B" w:rsidRPr="001E6637" w:rsidRDefault="0044605B" w:rsidP="0044300B">
      <w:pPr>
        <w:pStyle w:val="2"/>
        <w:rPr>
          <w:b w:val="0"/>
        </w:rPr>
      </w:pPr>
      <w:bookmarkStart w:id="48" w:name="_Toc101799110"/>
      <w:proofErr w:type="spellStart"/>
      <w:r w:rsidRPr="001E6637">
        <w:t>MiniStar</w:t>
      </w:r>
      <w:proofErr w:type="spellEnd"/>
      <w:r w:rsidRPr="001E6637">
        <w:t xml:space="preserve"> </w:t>
      </w:r>
      <w:proofErr w:type="spellStart"/>
      <w:r w:rsidRPr="001E6637">
        <w:t>nano</w:t>
      </w:r>
      <w:proofErr w:type="spellEnd"/>
      <w:r w:rsidRPr="001E6637">
        <w:rPr>
          <w:rFonts w:hint="eastAsia"/>
        </w:rPr>
        <w:t>底板</w:t>
      </w:r>
      <w:bookmarkEnd w:id="48"/>
    </w:p>
    <w:p w14:paraId="427A3C3A" w14:textId="1B3F29B0" w:rsidR="0044605B" w:rsidRPr="001E6637" w:rsidRDefault="0044605B" w:rsidP="00063CB9">
      <w:pPr>
        <w:pStyle w:val="3"/>
      </w:pPr>
      <w:bookmarkStart w:id="49" w:name="_Toc101799111"/>
      <w:r w:rsidRPr="001E6637">
        <w:rPr>
          <w:rFonts w:hint="eastAsia"/>
        </w:rPr>
        <w:t>下载</w:t>
      </w:r>
      <w:bookmarkEnd w:id="49"/>
    </w:p>
    <w:p w14:paraId="66655A6E" w14:textId="3D48701E" w:rsidR="0044605B" w:rsidRPr="00D65FFD" w:rsidRDefault="0044605B" w:rsidP="0044605B">
      <w:pPr>
        <w:pStyle w:val="40"/>
        <w:rPr>
          <w:b w:val="0"/>
        </w:rPr>
      </w:pPr>
      <w:r w:rsidRPr="00D65FFD">
        <w:rPr>
          <w:rFonts w:hint="eastAsia"/>
        </w:rPr>
        <w:t>概述</w:t>
      </w:r>
    </w:p>
    <w:p w14:paraId="594B143D" w14:textId="57A70BD3" w:rsidR="0044605B" w:rsidRPr="00475E23" w:rsidRDefault="0044605B" w:rsidP="0044300B">
      <w:pPr>
        <w:ind w:firstLine="480"/>
      </w:pPr>
      <w:r w:rsidRPr="00475E23">
        <w:rPr>
          <w:rFonts w:hint="eastAsia"/>
        </w:rPr>
        <w:t>开发板提供</w:t>
      </w:r>
      <w:r w:rsidR="00622CBB">
        <w:rPr>
          <w:rFonts w:hint="eastAsia"/>
        </w:rPr>
        <w:t>USB</w:t>
      </w:r>
      <w:r w:rsidR="00622CBB">
        <w:rPr>
          <w:rFonts w:hint="eastAsia"/>
        </w:rPr>
        <w:t>下载接口，</w:t>
      </w:r>
      <w:r w:rsidRPr="00475E23">
        <w:rPr>
          <w:rFonts w:hint="eastAsia"/>
        </w:rPr>
        <w:t>由</w:t>
      </w:r>
      <w:r w:rsidR="00622CBB">
        <w:rPr>
          <w:rFonts w:hint="eastAsia"/>
        </w:rPr>
        <w:t>USB</w:t>
      </w:r>
      <w:r w:rsidRPr="00475E23">
        <w:rPr>
          <w:rFonts w:hint="eastAsia"/>
        </w:rPr>
        <w:t>转换芯片来实现。</w:t>
      </w:r>
      <w:r>
        <w:rPr>
          <w:rFonts w:hint="eastAsia"/>
        </w:rPr>
        <w:t>内部</w:t>
      </w:r>
      <w:r w:rsidR="00622CBB">
        <w:rPr>
          <w:rFonts w:hint="eastAsia"/>
        </w:rPr>
        <w:t>ARM Cortex-M3</w:t>
      </w:r>
      <w:r w:rsidRPr="0020279B">
        <w:rPr>
          <w:rFonts w:hint="eastAsia"/>
        </w:rPr>
        <w:t>硬核处理器</w:t>
      </w:r>
      <w:r>
        <w:rPr>
          <w:rFonts w:hint="eastAsia"/>
        </w:rPr>
        <w:t>下载也通过同一组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下载。当需调试下载</w:t>
      </w:r>
      <w:r>
        <w:rPr>
          <w:rFonts w:hint="eastAsia"/>
        </w:rPr>
        <w:t>A</w:t>
      </w:r>
      <w:r>
        <w:t>RM</w:t>
      </w:r>
      <w:r>
        <w:rPr>
          <w:rFonts w:hint="eastAsia"/>
        </w:rPr>
        <w:t>核时需要保持</w:t>
      </w:r>
      <w:r>
        <w:t>USB</w:t>
      </w:r>
      <w:r>
        <w:rPr>
          <w:rFonts w:hint="eastAsia"/>
        </w:rPr>
        <w:t>供电，同时拨动拨码开关断开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转</w:t>
      </w:r>
      <w:r w:rsidR="00313378">
        <w:rPr>
          <w:rFonts w:hint="eastAsia"/>
        </w:rPr>
        <w:t>JTAG</w:t>
      </w:r>
      <w:r>
        <w:rPr>
          <w:rFonts w:hint="eastAsia"/>
        </w:rPr>
        <w:t>模块的连接。</w:t>
      </w:r>
    </w:p>
    <w:p w14:paraId="30543FAD" w14:textId="30709EA6" w:rsidR="0044605B" w:rsidRDefault="0044605B" w:rsidP="0044300B">
      <w:pPr>
        <w:ind w:firstLine="480"/>
      </w:pPr>
      <w:r>
        <w:rPr>
          <w:rFonts w:hint="eastAsia"/>
        </w:rPr>
        <w:t>下载的连接示意图如</w:t>
      </w:r>
      <w:r w:rsidR="00622CBB">
        <w:fldChar w:fldCharType="begin"/>
      </w:r>
      <w:r w:rsidR="00622CBB">
        <w:instrText xml:space="preserve"> </w:instrText>
      </w:r>
      <w:r w:rsidR="00622CBB">
        <w:rPr>
          <w:rFonts w:hint="eastAsia"/>
        </w:rPr>
        <w:instrText>REF _Ref101275500 \h</w:instrText>
      </w:r>
      <w:r w:rsidR="00622CBB">
        <w:instrText xml:space="preserve"> </w:instrText>
      </w:r>
      <w:r w:rsidR="00622CBB">
        <w:fldChar w:fldCharType="separate"/>
      </w:r>
      <w:r w:rsidR="00937530" w:rsidRPr="007859A2">
        <w:t>图</w:t>
      </w:r>
      <w:r w:rsidR="00937530">
        <w:rPr>
          <w:noProof/>
        </w:rPr>
        <w:t>3</w:t>
      </w:r>
      <w:r w:rsidR="00937530" w:rsidRPr="007859A2">
        <w:noBreakHyphen/>
      </w:r>
      <w:r w:rsidR="00937530">
        <w:rPr>
          <w:noProof/>
        </w:rPr>
        <w:t>5</w:t>
      </w:r>
      <w:r w:rsidR="00622CBB">
        <w:fldChar w:fldCharType="end"/>
      </w:r>
      <w:r w:rsidRPr="00475E23">
        <w:rPr>
          <w:rFonts w:hint="eastAsia"/>
        </w:rPr>
        <w:t>所示。</w:t>
      </w:r>
    </w:p>
    <w:p w14:paraId="2B1BAFAF" w14:textId="274D934A" w:rsidR="0044605B" w:rsidRPr="00204371" w:rsidRDefault="0044605B" w:rsidP="0044605B">
      <w:pPr>
        <w:pStyle w:val="40"/>
      </w:pPr>
      <w:r w:rsidRPr="00204371">
        <w:t>USB</w:t>
      </w:r>
      <w:r w:rsidRPr="00204371">
        <w:rPr>
          <w:rFonts w:hint="eastAsia"/>
        </w:rPr>
        <w:t>下载电路</w:t>
      </w:r>
    </w:p>
    <w:p w14:paraId="235563E1" w14:textId="2FBCDC5A" w:rsidR="0044300B" w:rsidRPr="0093266F" w:rsidRDefault="0032674F" w:rsidP="0044300B">
      <w:pPr>
        <w:pStyle w:val="af0"/>
      </w:pPr>
      <w:bookmarkStart w:id="50" w:name="_Toc101799073"/>
      <w:r w:rsidRPr="00204371">
        <w:t>图</w:t>
      </w:r>
      <w:fldSimple w:instr=" STYLEREF 1 \s ">
        <w:r w:rsidR="00937530" w:rsidRPr="00204371">
          <w:rPr>
            <w:noProof/>
          </w:rPr>
          <w:t>3</w:t>
        </w:r>
      </w:fldSimple>
      <w:r w:rsidRPr="00204371">
        <w:noBreakHyphen/>
      </w:r>
      <w:r w:rsidRPr="00204371">
        <w:fldChar w:fldCharType="begin"/>
      </w:r>
      <w:r w:rsidRPr="00204371">
        <w:instrText xml:space="preserve"> SEQ </w:instrText>
      </w:r>
      <w:r w:rsidRPr="00204371">
        <w:instrText>图</w:instrText>
      </w:r>
      <w:r w:rsidRPr="00204371">
        <w:instrText xml:space="preserve"> \* ARABIC \s 1 </w:instrText>
      </w:r>
      <w:r w:rsidRPr="00204371">
        <w:fldChar w:fldCharType="separate"/>
      </w:r>
      <w:r w:rsidR="00937530" w:rsidRPr="00204371">
        <w:rPr>
          <w:noProof/>
        </w:rPr>
        <w:t>7</w:t>
      </w:r>
      <w:r w:rsidRPr="00204371">
        <w:fldChar w:fldCharType="end"/>
      </w:r>
      <w:r w:rsidR="0044300B" w:rsidRPr="00204371">
        <w:t xml:space="preserve"> FPGA</w:t>
      </w:r>
      <w:r w:rsidR="0044300B" w:rsidRPr="00204371">
        <w:rPr>
          <w:rFonts w:hint="eastAsia"/>
        </w:rPr>
        <w:t>下载电路原理图</w:t>
      </w:r>
      <w:bookmarkEnd w:id="50"/>
    </w:p>
    <w:p w14:paraId="602F8C43" w14:textId="77777777" w:rsidR="0044605B" w:rsidRDefault="0044605B" w:rsidP="0044300B">
      <w:pPr>
        <w:pStyle w:val="FigureC"/>
        <w:rPr>
          <w:noProof/>
        </w:rPr>
      </w:pPr>
      <w:r>
        <w:object w:dxaOrig="11085" w:dyaOrig="6105" w14:anchorId="52D506A0">
          <v:shape id="_x0000_i1027" type="#_x0000_t75" style="width:206.65pt;height:115pt" o:ole="">
            <v:imagedata r:id="rId39" o:title=""/>
          </v:shape>
          <o:OLEObject Type="Embed" ProgID="Visio.Drawing.15" ShapeID="_x0000_i1027" DrawAspect="Content" ObjectID="_1712412201" r:id="rId40"/>
        </w:object>
      </w:r>
    </w:p>
    <w:p w14:paraId="6E321C42" w14:textId="35113763" w:rsidR="0044605B" w:rsidRPr="00C57EF5" w:rsidRDefault="0044605B" w:rsidP="0044605B">
      <w:pPr>
        <w:pStyle w:val="40"/>
        <w:rPr>
          <w:b w:val="0"/>
        </w:rPr>
      </w:pPr>
      <w:r w:rsidRPr="00C57EF5">
        <w:rPr>
          <w:rFonts w:hint="eastAsia"/>
        </w:rPr>
        <w:t>管脚分配</w:t>
      </w:r>
    </w:p>
    <w:p w14:paraId="1372F4E8" w14:textId="4B280ED1" w:rsidR="0044605B" w:rsidRPr="00C57EF5" w:rsidRDefault="0032674F" w:rsidP="0032674F">
      <w:pPr>
        <w:pStyle w:val="af0"/>
      </w:pPr>
      <w:bookmarkStart w:id="51" w:name="_Toc101357588"/>
      <w:r w:rsidRPr="006010E8">
        <w:rPr>
          <w:rFonts w:hint="eastAsia"/>
        </w:rPr>
        <w:t>表</w:t>
      </w:r>
      <w:fldSimple w:instr=" STYLEREF 1 \s ">
        <w:r w:rsidR="00937530">
          <w:rPr>
            <w:noProof/>
          </w:rPr>
          <w:t>3</w:t>
        </w:r>
      </w:fldSimple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6</w:t>
      </w:r>
      <w:r w:rsidRPr="006010E8">
        <w:fldChar w:fldCharType="end"/>
      </w:r>
      <w:r w:rsidR="0044605B" w:rsidRPr="00C57EF5">
        <w:rPr>
          <w:rFonts w:hint="eastAsia"/>
        </w:rPr>
        <w:t>下载电路管脚分配</w:t>
      </w:r>
      <w:bookmarkEnd w:id="51"/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58"/>
        <w:gridCol w:w="1865"/>
        <w:gridCol w:w="1622"/>
        <w:gridCol w:w="1468"/>
        <w:gridCol w:w="1467"/>
      </w:tblGrid>
      <w:tr w:rsidR="0044605B" w:rsidRPr="0032674F" w14:paraId="6600076B" w14:textId="77777777" w:rsidTr="0032674F">
        <w:tc>
          <w:tcPr>
            <w:tcW w:w="1696" w:type="dxa"/>
            <w:shd w:val="clear" w:color="auto" w:fill="BFBFBF"/>
            <w:vAlign w:val="center"/>
          </w:tcPr>
          <w:p w14:paraId="3C2A358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信号名称</w:t>
            </w:r>
          </w:p>
        </w:tc>
        <w:tc>
          <w:tcPr>
            <w:tcW w:w="1919" w:type="dxa"/>
            <w:shd w:val="clear" w:color="auto" w:fill="BFBFBF"/>
            <w:vAlign w:val="center"/>
          </w:tcPr>
          <w:p w14:paraId="3A5486A9" w14:textId="77777777" w:rsidR="0044605B" w:rsidRPr="0032674F" w:rsidRDefault="0044605B" w:rsidP="001F37FD">
            <w:pPr>
              <w:pStyle w:val="Tabletext"/>
            </w:pPr>
            <w:r w:rsidRPr="0032674F">
              <w:t>FPGA</w:t>
            </w:r>
            <w:r w:rsidRPr="0032674F">
              <w:rPr>
                <w:rFonts w:hint="eastAsia"/>
              </w:rPr>
              <w:t>管脚序号</w:t>
            </w:r>
          </w:p>
        </w:tc>
        <w:tc>
          <w:tcPr>
            <w:tcW w:w="1664" w:type="dxa"/>
            <w:shd w:val="clear" w:color="auto" w:fill="BFBFBF"/>
            <w:vAlign w:val="center"/>
          </w:tcPr>
          <w:p w14:paraId="57BEDC95" w14:textId="77777777" w:rsidR="0044605B" w:rsidRPr="0032674F" w:rsidRDefault="0044605B" w:rsidP="001F37FD">
            <w:pPr>
              <w:pStyle w:val="Tabletext"/>
            </w:pPr>
            <w:r w:rsidRPr="0032674F">
              <w:t>BANK</w:t>
            </w:r>
          </w:p>
        </w:tc>
        <w:tc>
          <w:tcPr>
            <w:tcW w:w="1509" w:type="dxa"/>
            <w:shd w:val="clear" w:color="auto" w:fill="BFBFBF"/>
            <w:vAlign w:val="center"/>
          </w:tcPr>
          <w:p w14:paraId="50211C24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描述</w:t>
            </w:r>
          </w:p>
        </w:tc>
        <w:tc>
          <w:tcPr>
            <w:tcW w:w="1508" w:type="dxa"/>
            <w:shd w:val="clear" w:color="auto" w:fill="BFBFBF"/>
            <w:vAlign w:val="center"/>
          </w:tcPr>
          <w:p w14:paraId="21416D04" w14:textId="77777777" w:rsidR="0044605B" w:rsidRPr="0032674F" w:rsidRDefault="0044605B" w:rsidP="001F37FD">
            <w:pPr>
              <w:pStyle w:val="Tabletext"/>
            </w:pPr>
            <w:r w:rsidRPr="0032674F">
              <w:t>I/O</w:t>
            </w:r>
            <w:r w:rsidRPr="0032674F">
              <w:rPr>
                <w:rFonts w:hint="eastAsia"/>
              </w:rPr>
              <w:t>电平</w:t>
            </w:r>
          </w:p>
        </w:tc>
      </w:tr>
      <w:tr w:rsidR="0044605B" w:rsidRPr="0032674F" w14:paraId="1283619C" w14:textId="77777777" w:rsidTr="0032674F">
        <w:tc>
          <w:tcPr>
            <w:tcW w:w="1696" w:type="dxa"/>
            <w:vAlign w:val="center"/>
          </w:tcPr>
          <w:p w14:paraId="2A299353" w14:textId="77777777" w:rsidR="0044605B" w:rsidRPr="0032674F" w:rsidRDefault="0044605B" w:rsidP="001F37FD">
            <w:pPr>
              <w:pStyle w:val="Tabletext"/>
            </w:pPr>
            <w:r w:rsidRPr="0032674F">
              <w:t>FPGA_ TMS</w:t>
            </w:r>
          </w:p>
        </w:tc>
        <w:tc>
          <w:tcPr>
            <w:tcW w:w="1919" w:type="dxa"/>
            <w:vAlign w:val="center"/>
          </w:tcPr>
          <w:p w14:paraId="1805AFDF" w14:textId="77777777" w:rsidR="0044605B" w:rsidRPr="0032674F" w:rsidRDefault="0044605B" w:rsidP="001F37FD">
            <w:pPr>
              <w:pStyle w:val="Tabletext"/>
            </w:pPr>
            <w:r w:rsidRPr="0032674F">
              <w:t>6</w:t>
            </w:r>
          </w:p>
        </w:tc>
        <w:tc>
          <w:tcPr>
            <w:tcW w:w="1664" w:type="dxa"/>
            <w:vAlign w:val="center"/>
          </w:tcPr>
          <w:p w14:paraId="2D38B3E3" w14:textId="77777777" w:rsidR="0044605B" w:rsidRPr="0032674F" w:rsidRDefault="0044605B" w:rsidP="001F37FD">
            <w:pPr>
              <w:pStyle w:val="Tabletext"/>
            </w:pP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7359D5F1" w14:textId="77777777" w:rsidR="0044605B" w:rsidRPr="0032674F" w:rsidRDefault="0044605B" w:rsidP="001F37FD">
            <w:pPr>
              <w:pStyle w:val="Tabletext"/>
            </w:pPr>
            <w:r w:rsidRPr="0032674F">
              <w:t>TMS</w:t>
            </w:r>
          </w:p>
        </w:tc>
        <w:tc>
          <w:tcPr>
            <w:tcW w:w="1508" w:type="dxa"/>
            <w:vAlign w:val="center"/>
          </w:tcPr>
          <w:p w14:paraId="58716D85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75DC8613" w14:textId="77777777" w:rsidTr="0032674F">
        <w:tc>
          <w:tcPr>
            <w:tcW w:w="1696" w:type="dxa"/>
            <w:vAlign w:val="center"/>
          </w:tcPr>
          <w:p w14:paraId="55444C6D" w14:textId="77777777" w:rsidR="0044605B" w:rsidRPr="0032674F" w:rsidRDefault="0044605B" w:rsidP="001F37FD">
            <w:pPr>
              <w:pStyle w:val="Tabletext"/>
            </w:pPr>
            <w:r w:rsidRPr="0032674F">
              <w:t>FPGA_ TCK</w:t>
            </w:r>
          </w:p>
        </w:tc>
        <w:tc>
          <w:tcPr>
            <w:tcW w:w="1919" w:type="dxa"/>
            <w:vAlign w:val="center"/>
          </w:tcPr>
          <w:p w14:paraId="3834D8A0" w14:textId="77777777" w:rsidR="0044605B" w:rsidRPr="0032674F" w:rsidRDefault="0044605B" w:rsidP="001F37FD">
            <w:pPr>
              <w:pStyle w:val="Tabletext"/>
            </w:pPr>
            <w:r w:rsidRPr="0032674F">
              <w:t>7</w:t>
            </w:r>
          </w:p>
        </w:tc>
        <w:tc>
          <w:tcPr>
            <w:tcW w:w="1664" w:type="dxa"/>
            <w:vAlign w:val="center"/>
          </w:tcPr>
          <w:p w14:paraId="5E674299" w14:textId="77777777" w:rsidR="0044605B" w:rsidRPr="0032674F" w:rsidRDefault="0044605B" w:rsidP="001F37FD">
            <w:pPr>
              <w:pStyle w:val="Tabletext"/>
            </w:pP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3A72C492" w14:textId="77777777" w:rsidR="0044605B" w:rsidRPr="0032674F" w:rsidRDefault="0044605B" w:rsidP="001F37FD">
            <w:pPr>
              <w:pStyle w:val="Tabletext"/>
            </w:pPr>
            <w:r w:rsidRPr="0032674F">
              <w:t>TCK</w:t>
            </w:r>
          </w:p>
        </w:tc>
        <w:tc>
          <w:tcPr>
            <w:tcW w:w="1508" w:type="dxa"/>
            <w:vAlign w:val="center"/>
          </w:tcPr>
          <w:p w14:paraId="5FEBD879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5333CDB" w14:textId="77777777" w:rsidTr="0032674F">
        <w:tc>
          <w:tcPr>
            <w:tcW w:w="1696" w:type="dxa"/>
            <w:vAlign w:val="center"/>
          </w:tcPr>
          <w:p w14:paraId="28108B3A" w14:textId="77777777" w:rsidR="0044605B" w:rsidRPr="0032674F" w:rsidRDefault="0044605B" w:rsidP="001F37FD">
            <w:pPr>
              <w:pStyle w:val="Tabletext"/>
            </w:pPr>
            <w:r w:rsidRPr="0032674F">
              <w:t>FPGA_ TDI</w:t>
            </w:r>
          </w:p>
        </w:tc>
        <w:tc>
          <w:tcPr>
            <w:tcW w:w="1919" w:type="dxa"/>
            <w:vAlign w:val="center"/>
          </w:tcPr>
          <w:p w14:paraId="1DBA015F" w14:textId="77777777" w:rsidR="0044605B" w:rsidRPr="0032674F" w:rsidRDefault="0044605B" w:rsidP="001F37FD">
            <w:pPr>
              <w:pStyle w:val="Tabletext"/>
            </w:pPr>
            <w:r w:rsidRPr="0032674F">
              <w:t>3</w:t>
            </w:r>
          </w:p>
        </w:tc>
        <w:tc>
          <w:tcPr>
            <w:tcW w:w="1664" w:type="dxa"/>
            <w:vAlign w:val="center"/>
          </w:tcPr>
          <w:p w14:paraId="03D35010" w14:textId="77777777" w:rsidR="0044605B" w:rsidRPr="0032674F" w:rsidRDefault="0044605B" w:rsidP="001F37FD">
            <w:pPr>
              <w:pStyle w:val="Tabletext"/>
            </w:pP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5CB33247" w14:textId="77777777" w:rsidR="0044605B" w:rsidRPr="0032674F" w:rsidRDefault="0044605B" w:rsidP="001F37FD">
            <w:pPr>
              <w:pStyle w:val="Tabletext"/>
            </w:pPr>
            <w:r w:rsidRPr="0032674F">
              <w:t>TDI</w:t>
            </w:r>
          </w:p>
        </w:tc>
        <w:tc>
          <w:tcPr>
            <w:tcW w:w="1508" w:type="dxa"/>
            <w:vAlign w:val="center"/>
          </w:tcPr>
          <w:p w14:paraId="619CBE09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21D3E3B4" w14:textId="77777777" w:rsidTr="0032674F">
        <w:tc>
          <w:tcPr>
            <w:tcW w:w="1696" w:type="dxa"/>
            <w:vAlign w:val="center"/>
          </w:tcPr>
          <w:p w14:paraId="29B27261" w14:textId="77777777" w:rsidR="0044605B" w:rsidRPr="0032674F" w:rsidRDefault="0044605B" w:rsidP="001F37FD">
            <w:pPr>
              <w:pStyle w:val="Tabletext"/>
            </w:pPr>
            <w:r w:rsidRPr="0032674F">
              <w:t>FPGA_ TDO</w:t>
            </w:r>
          </w:p>
        </w:tc>
        <w:tc>
          <w:tcPr>
            <w:tcW w:w="1919" w:type="dxa"/>
            <w:vAlign w:val="center"/>
          </w:tcPr>
          <w:p w14:paraId="3DDABE64" w14:textId="77777777" w:rsidR="0044605B" w:rsidRPr="0032674F" w:rsidRDefault="0044605B" w:rsidP="001F37FD">
            <w:pPr>
              <w:pStyle w:val="Tabletext"/>
            </w:pPr>
            <w:r w:rsidRPr="0032674F">
              <w:t>4</w:t>
            </w:r>
          </w:p>
        </w:tc>
        <w:tc>
          <w:tcPr>
            <w:tcW w:w="1664" w:type="dxa"/>
            <w:vAlign w:val="center"/>
          </w:tcPr>
          <w:p w14:paraId="0BC6E34A" w14:textId="77777777" w:rsidR="0044605B" w:rsidRPr="0032674F" w:rsidRDefault="0044605B" w:rsidP="001F37FD">
            <w:pPr>
              <w:pStyle w:val="Tabletext"/>
            </w:pP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680A4301" w14:textId="77777777" w:rsidR="0044605B" w:rsidRPr="0032674F" w:rsidRDefault="0044605B" w:rsidP="001F37FD">
            <w:pPr>
              <w:pStyle w:val="Tabletext"/>
            </w:pPr>
            <w:r w:rsidRPr="0032674F">
              <w:t>TDO</w:t>
            </w:r>
          </w:p>
        </w:tc>
        <w:tc>
          <w:tcPr>
            <w:tcW w:w="1508" w:type="dxa"/>
            <w:vAlign w:val="center"/>
          </w:tcPr>
          <w:p w14:paraId="6CB9753F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</w:tbl>
    <w:p w14:paraId="3C5510CC" w14:textId="035A824D" w:rsidR="0044605B" w:rsidRPr="004E233F" w:rsidRDefault="0044605B" w:rsidP="00216523">
      <w:pPr>
        <w:pStyle w:val="3"/>
        <w:pageBreakBefore/>
      </w:pPr>
      <w:bookmarkStart w:id="52" w:name="_Toc101799112"/>
      <w:r w:rsidRPr="00347240">
        <w:rPr>
          <w:rFonts w:hint="eastAsia"/>
        </w:rPr>
        <w:lastRenderedPageBreak/>
        <w:t>电源</w:t>
      </w:r>
      <w:bookmarkEnd w:id="52"/>
    </w:p>
    <w:p w14:paraId="26723103" w14:textId="4F97AA94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概述</w:t>
      </w:r>
    </w:p>
    <w:p w14:paraId="05CEFDD6" w14:textId="0D33898B" w:rsidR="0044605B" w:rsidRPr="00347240" w:rsidRDefault="0044605B" w:rsidP="00F86C09">
      <w:pPr>
        <w:ind w:firstLine="480"/>
      </w:pPr>
      <w:r w:rsidRPr="00F2049E">
        <w:rPr>
          <w:rFonts w:hint="eastAsia"/>
        </w:rPr>
        <w:t>开发</w:t>
      </w:r>
      <w:proofErr w:type="gramStart"/>
      <w:r w:rsidRPr="00F2049E">
        <w:rPr>
          <w:rFonts w:hint="eastAsia"/>
        </w:rPr>
        <w:t>板通过</w:t>
      </w:r>
      <w:proofErr w:type="gramEnd"/>
      <w:r w:rsidR="00F2049E" w:rsidRPr="00F2049E">
        <w:rPr>
          <w:rFonts w:hint="eastAsia"/>
        </w:rPr>
        <w:t>T</w:t>
      </w:r>
      <w:r w:rsidRPr="00F2049E">
        <w:rPr>
          <w:rFonts w:hint="eastAsia"/>
        </w:rPr>
        <w:t>y</w:t>
      </w:r>
      <w:r w:rsidRPr="00F2049E">
        <w:t>pe</w:t>
      </w:r>
      <w:r w:rsidR="00F2049E" w:rsidRPr="00F2049E">
        <w:rPr>
          <w:rFonts w:hint="eastAsia"/>
        </w:rPr>
        <w:t xml:space="preserve">-C </w:t>
      </w:r>
      <w:r w:rsidRPr="00F2049E">
        <w:t>USB</w:t>
      </w:r>
      <w:r w:rsidRPr="00F2049E">
        <w:rPr>
          <w:rFonts w:hint="eastAsia"/>
        </w:rPr>
        <w:t>接口提供</w:t>
      </w:r>
      <w:r w:rsidRPr="00F2049E">
        <w:rPr>
          <w:rFonts w:hint="eastAsia"/>
        </w:rPr>
        <w:t>D</w:t>
      </w:r>
      <w:r w:rsidRPr="00F2049E">
        <w:t>C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输入，设置有</w:t>
      </w:r>
      <w:r>
        <w:rPr>
          <w:rFonts w:hint="eastAsia"/>
        </w:rPr>
        <w:t>1.5</w:t>
      </w:r>
      <w:r>
        <w:t>A</w:t>
      </w:r>
      <w:r>
        <w:rPr>
          <w:rFonts w:hint="eastAsia"/>
        </w:rPr>
        <w:t>过流保护</w:t>
      </w:r>
      <w:r>
        <w:rPr>
          <w:rFonts w:hint="eastAsia"/>
        </w:rPr>
        <w:t>,</w:t>
      </w:r>
      <w:r w:rsidR="00622CBB">
        <w:rPr>
          <w:rFonts w:hint="eastAsia"/>
        </w:rPr>
        <w:t>防反接保护。</w:t>
      </w:r>
    </w:p>
    <w:p w14:paraId="70ECA1A1" w14:textId="7AB88387" w:rsidR="0044605B" w:rsidRDefault="0044605B" w:rsidP="0044605B">
      <w:pPr>
        <w:pStyle w:val="40"/>
      </w:pPr>
      <w:r w:rsidRPr="00347240">
        <w:rPr>
          <w:rFonts w:hint="eastAsia"/>
        </w:rPr>
        <w:t>电源系统分配</w:t>
      </w:r>
    </w:p>
    <w:p w14:paraId="11951820" w14:textId="38EEBC2D" w:rsidR="0044300B" w:rsidRDefault="0032674F" w:rsidP="0044300B">
      <w:pPr>
        <w:pStyle w:val="af0"/>
        <w:rPr>
          <w:sz w:val="20"/>
        </w:rPr>
      </w:pPr>
      <w:bookmarkStart w:id="53" w:name="_Toc101799074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8</w:t>
      </w:r>
      <w:r w:rsidRPr="007859A2">
        <w:fldChar w:fldCharType="end"/>
      </w:r>
      <w:r w:rsidR="0044300B">
        <w:rPr>
          <w:rFonts w:hint="eastAsia"/>
        </w:rPr>
        <w:t>电源电路</w:t>
      </w:r>
      <w:bookmarkEnd w:id="53"/>
    </w:p>
    <w:p w14:paraId="410181BE" w14:textId="77777777" w:rsidR="0044605B" w:rsidRDefault="0044605B" w:rsidP="0044300B">
      <w:pPr>
        <w:pStyle w:val="FigureC"/>
        <w:rPr>
          <w:noProof/>
        </w:rPr>
      </w:pPr>
      <w:r>
        <w:object w:dxaOrig="6511" w:dyaOrig="1860" w14:anchorId="516C137F">
          <v:shape id="_x0000_i1028" type="#_x0000_t75" style="width:254.35pt;height:73.85pt" o:ole="">
            <v:imagedata r:id="rId41" o:title=""/>
          </v:shape>
          <o:OLEObject Type="Embed" ProgID="Visio.Drawing.15" ShapeID="_x0000_i1028" DrawAspect="Content" ObjectID="_1712412202" r:id="rId42"/>
        </w:object>
      </w:r>
    </w:p>
    <w:p w14:paraId="00FBC0A2" w14:textId="290FF273" w:rsidR="0044605B" w:rsidRPr="003441DD" w:rsidRDefault="0044605B" w:rsidP="00063CB9">
      <w:pPr>
        <w:pStyle w:val="3"/>
      </w:pPr>
      <w:bookmarkStart w:id="54" w:name="_Toc101799113"/>
      <w:r w:rsidRPr="003441DD">
        <w:t>LED</w:t>
      </w:r>
      <w:bookmarkEnd w:id="54"/>
    </w:p>
    <w:p w14:paraId="5519BC6D" w14:textId="153D321B" w:rsidR="0044605B" w:rsidRPr="001E6637" w:rsidRDefault="0044605B" w:rsidP="0044605B">
      <w:pPr>
        <w:pStyle w:val="40"/>
        <w:rPr>
          <w:rFonts w:ascii="微软雅黑" w:hAnsi="微软雅黑"/>
          <w:b w:val="0"/>
        </w:rPr>
      </w:pPr>
      <w:r w:rsidRPr="001E6637">
        <w:rPr>
          <w:rFonts w:ascii="微软雅黑" w:hAnsi="微软雅黑" w:hint="eastAsia"/>
        </w:rPr>
        <w:t>概述</w:t>
      </w:r>
    </w:p>
    <w:p w14:paraId="575E7691" w14:textId="3E656900" w:rsidR="0044605B" w:rsidRPr="003441DD" w:rsidRDefault="0044605B" w:rsidP="0044300B">
      <w:pPr>
        <w:ind w:firstLine="480"/>
      </w:pPr>
      <w:r w:rsidRPr="003441DD">
        <w:rPr>
          <w:rFonts w:hint="eastAsia"/>
        </w:rPr>
        <w:t>开发板中有用户</w:t>
      </w:r>
      <w:r>
        <w:t>LED 8</w:t>
      </w:r>
      <w:r>
        <w:rPr>
          <w:rFonts w:hint="eastAsia"/>
        </w:rPr>
        <w:t>个，</w:t>
      </w:r>
      <w:r w:rsidRPr="003441DD">
        <w:rPr>
          <w:rFonts w:hint="eastAsia"/>
        </w:rPr>
        <w:t>可通过</w:t>
      </w:r>
      <w:r w:rsidR="00C4519E">
        <w:t>LED</w:t>
      </w:r>
      <w:proofErr w:type="gramStart"/>
      <w:r w:rsidRPr="003441DD">
        <w:rPr>
          <w:rFonts w:hint="eastAsia"/>
        </w:rPr>
        <w:t>灯显示</w:t>
      </w:r>
      <w:proofErr w:type="gramEnd"/>
      <w:r w:rsidRPr="003441DD">
        <w:rPr>
          <w:rFonts w:hint="eastAsia"/>
        </w:rPr>
        <w:t>所需状态。</w:t>
      </w:r>
      <w:r>
        <w:rPr>
          <w:rFonts w:hint="eastAsia"/>
        </w:rPr>
        <w:t>将</w:t>
      </w:r>
      <w:r>
        <w:t>LED</w:t>
      </w:r>
      <w:r>
        <w:t>的控制</w:t>
      </w:r>
      <w:r>
        <w:rPr>
          <w:rFonts w:hint="eastAsia"/>
        </w:rPr>
        <w:t>连接</w:t>
      </w:r>
      <w:r>
        <w:t>器与扩展</w:t>
      </w:r>
      <w:r>
        <w:t>IO</w:t>
      </w:r>
      <w:r>
        <w:t>连接器进行连接后，</w:t>
      </w:r>
      <w:r w:rsidRPr="003441DD">
        <w:rPr>
          <w:rFonts w:hint="eastAsia"/>
        </w:rPr>
        <w:t>可通过以下方式对</w:t>
      </w:r>
      <w:r w:rsidR="00622CBB">
        <w:t xml:space="preserve"> LED</w:t>
      </w:r>
      <w:r w:rsidR="00622CBB">
        <w:rPr>
          <w:rFonts w:hint="eastAsia"/>
        </w:rPr>
        <w:t>灯进行测试。</w:t>
      </w:r>
    </w:p>
    <w:p w14:paraId="5DF77D3A" w14:textId="34FC854F" w:rsidR="0044605B" w:rsidRPr="00622CBB" w:rsidRDefault="0044605B" w:rsidP="00622CBB">
      <w:pPr>
        <w:pStyle w:val="Bullet"/>
      </w:pPr>
      <w:r w:rsidRPr="003441DD">
        <w:rPr>
          <w:rFonts w:hint="eastAsia"/>
        </w:rPr>
        <w:t>当</w:t>
      </w:r>
      <w:r w:rsidRPr="003441DD">
        <w:t>FPG</w:t>
      </w:r>
      <w:r w:rsidR="00622CBB">
        <w:t>A</w:t>
      </w:r>
      <w:r w:rsidRPr="00622CBB">
        <w:rPr>
          <w:rFonts w:hint="eastAsia"/>
        </w:rPr>
        <w:t>对应管脚输出信号为逻辑高电平时，</w:t>
      </w:r>
      <w:r w:rsidR="00622CBB">
        <w:t>LED</w:t>
      </w:r>
      <w:r w:rsidRPr="00622CBB">
        <w:rPr>
          <w:rFonts w:hint="eastAsia"/>
        </w:rPr>
        <w:t>熄灭；</w:t>
      </w:r>
      <w:r w:rsidRPr="00622CBB">
        <w:t xml:space="preserve"> </w:t>
      </w:r>
    </w:p>
    <w:p w14:paraId="7A8C1121" w14:textId="5379F6E5" w:rsidR="0044605B" w:rsidRPr="003441DD" w:rsidRDefault="0044605B" w:rsidP="00622CBB">
      <w:pPr>
        <w:pStyle w:val="Bullet"/>
      </w:pPr>
      <w:r w:rsidRPr="00622CBB">
        <w:rPr>
          <w:rFonts w:hint="eastAsia"/>
        </w:rPr>
        <w:t>当输出信号</w:t>
      </w:r>
      <w:r>
        <w:rPr>
          <w:rFonts w:hint="eastAsia"/>
        </w:rPr>
        <w:t>为低</w:t>
      </w:r>
      <w:r w:rsidRPr="003441DD">
        <w:rPr>
          <w:rFonts w:hint="eastAsia"/>
        </w:rPr>
        <w:t>电平时，</w:t>
      </w:r>
      <w:r w:rsidR="00622CBB">
        <w:t>LED</w:t>
      </w:r>
      <w:r>
        <w:rPr>
          <w:rFonts w:hint="eastAsia"/>
        </w:rPr>
        <w:t>点亮</w:t>
      </w:r>
      <w:r w:rsidR="00C4519E">
        <w:rPr>
          <w:rFonts w:hint="eastAsia"/>
        </w:rPr>
        <w:t>。</w:t>
      </w:r>
    </w:p>
    <w:p w14:paraId="6A7A10E1" w14:textId="3CFBE44C" w:rsidR="0044605B" w:rsidRDefault="0044605B" w:rsidP="0044605B">
      <w:pPr>
        <w:pStyle w:val="40"/>
        <w:rPr>
          <w:rFonts w:ascii="微软雅黑" w:hAnsi="微软雅黑"/>
        </w:rPr>
      </w:pPr>
      <w:r w:rsidRPr="001E6637">
        <w:rPr>
          <w:rFonts w:ascii="微软雅黑" w:hAnsi="微软雅黑"/>
        </w:rPr>
        <w:t xml:space="preserve">LED </w:t>
      </w:r>
      <w:r w:rsidRPr="001E6637">
        <w:rPr>
          <w:rFonts w:ascii="微软雅黑" w:hAnsi="微软雅黑" w:hint="eastAsia"/>
        </w:rPr>
        <w:t>电路</w:t>
      </w:r>
    </w:p>
    <w:p w14:paraId="3AD57895" w14:textId="6AB4BBE3" w:rsidR="0044300B" w:rsidRDefault="0032674F" w:rsidP="00936EDF">
      <w:pPr>
        <w:pStyle w:val="af0"/>
        <w:rPr>
          <w:noProof/>
        </w:rPr>
      </w:pPr>
      <w:bookmarkStart w:id="55" w:name="_Toc101799075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9</w:t>
      </w:r>
      <w:r w:rsidRPr="007859A2">
        <w:fldChar w:fldCharType="end"/>
      </w:r>
      <w:r w:rsidR="0044300B" w:rsidRPr="00D65FFD">
        <w:t xml:space="preserve"> </w:t>
      </w:r>
      <w:r w:rsidR="0044300B">
        <w:t>LED</w:t>
      </w:r>
      <w:r w:rsidR="0044300B">
        <w:rPr>
          <w:rFonts w:hint="eastAsia"/>
        </w:rPr>
        <w:t>电路原理图</w:t>
      </w:r>
      <w:bookmarkEnd w:id="55"/>
    </w:p>
    <w:p w14:paraId="67E6652C" w14:textId="77777777" w:rsidR="0044605B" w:rsidRDefault="0044605B" w:rsidP="00936EDF">
      <w:pPr>
        <w:pStyle w:val="FigureC"/>
        <w:rPr>
          <w:noProof/>
        </w:rPr>
      </w:pPr>
      <w:r>
        <w:rPr>
          <w:noProof/>
        </w:rPr>
        <w:drawing>
          <wp:inline distT="0" distB="0" distL="0" distR="0" wp14:anchorId="26CC6291" wp14:editId="09EE2BF9">
            <wp:extent cx="1928812" cy="1916503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8617" cy="19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936EDF">
        <w:rPr>
          <w:noProof/>
        </w:rPr>
        <w:drawing>
          <wp:inline distT="0" distB="0" distL="0" distR="0" wp14:anchorId="11199406" wp14:editId="1D50763C">
            <wp:extent cx="2447925" cy="1234572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8538" cy="12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D805" w14:textId="77777777" w:rsidR="0032674F" w:rsidRDefault="0032674F" w:rsidP="00936EDF">
      <w:pPr>
        <w:pStyle w:val="FigureC"/>
        <w:rPr>
          <w:noProof/>
        </w:rPr>
      </w:pPr>
    </w:p>
    <w:p w14:paraId="5E6148D4" w14:textId="2F93AE07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管脚分配</w:t>
      </w:r>
    </w:p>
    <w:p w14:paraId="5533CD39" w14:textId="4501666A" w:rsidR="0044605B" w:rsidRDefault="0044605B" w:rsidP="00936EDF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J5</w:t>
      </w:r>
      <w:r>
        <w:t>连接器上</w:t>
      </w:r>
      <w:r>
        <w:t>LED</w:t>
      </w:r>
      <w:r>
        <w:t>相关控制端口用杜邦线连接到扩展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t>LED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37118688" w14:textId="5A48FE4A" w:rsidR="0044605B" w:rsidRPr="00D00121" w:rsidRDefault="0044605B" w:rsidP="00063CB9">
      <w:pPr>
        <w:pStyle w:val="3"/>
      </w:pPr>
      <w:bookmarkStart w:id="56" w:name="_Toc101799114"/>
      <w:r w:rsidRPr="003441DD">
        <w:rPr>
          <w:rFonts w:hint="eastAsia"/>
        </w:rPr>
        <w:lastRenderedPageBreak/>
        <w:t>按键</w:t>
      </w:r>
      <w:bookmarkEnd w:id="56"/>
    </w:p>
    <w:p w14:paraId="3662D71D" w14:textId="5E3E9B76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概述</w:t>
      </w:r>
    </w:p>
    <w:p w14:paraId="08E346DC" w14:textId="2023B948" w:rsidR="0044605B" w:rsidRPr="003441DD" w:rsidRDefault="0044605B" w:rsidP="00936EDF">
      <w:pPr>
        <w:ind w:firstLine="480"/>
      </w:pPr>
      <w:r w:rsidRPr="003441DD">
        <w:rPr>
          <w:rFonts w:hint="eastAsia"/>
        </w:rPr>
        <w:t>开发板有</w:t>
      </w:r>
      <w:r>
        <w:t>4</w:t>
      </w:r>
      <w:r w:rsidRPr="003441DD">
        <w:rPr>
          <w:rFonts w:hint="eastAsia"/>
        </w:rPr>
        <w:t>个按键开关，用户可通过手动控制向对应</w:t>
      </w:r>
      <w:r w:rsidR="00A77E3B">
        <w:t>FPGA</w:t>
      </w:r>
      <w:r w:rsidR="00A77E3B">
        <w:rPr>
          <w:rFonts w:hint="eastAsia"/>
        </w:rPr>
        <w:t>管脚</w:t>
      </w:r>
      <w:proofErr w:type="gramStart"/>
      <w:r w:rsidR="00A77E3B">
        <w:rPr>
          <w:rFonts w:hint="eastAsia"/>
        </w:rPr>
        <w:t>输入低</w:t>
      </w:r>
      <w:proofErr w:type="gramEnd"/>
      <w:r w:rsidR="00A77E3B">
        <w:rPr>
          <w:rFonts w:hint="eastAsia"/>
        </w:rPr>
        <w:t>电平，可作为测试控制输入使用</w:t>
      </w:r>
      <w:r w:rsidR="00A77E3B">
        <w:rPr>
          <w:rFonts w:hint="eastAsia"/>
        </w:rPr>
        <w:t xml:space="preserve"> </w:t>
      </w:r>
      <w:r w:rsidRPr="003441DD">
        <w:t>(</w:t>
      </w:r>
      <w:r w:rsidRPr="003441DD">
        <w:rPr>
          <w:rFonts w:hint="eastAsia"/>
        </w:rPr>
        <w:t>按下为低电平</w:t>
      </w:r>
      <w:r w:rsidRPr="003441DD">
        <w:t>)</w:t>
      </w:r>
      <w:r w:rsidR="00A77E3B">
        <w:rPr>
          <w:rFonts w:hint="eastAsia"/>
        </w:rPr>
        <w:t>。</w:t>
      </w:r>
    </w:p>
    <w:p w14:paraId="122218CD" w14:textId="11547510" w:rsidR="0044605B" w:rsidRDefault="0044605B" w:rsidP="0044605B">
      <w:pPr>
        <w:pStyle w:val="40"/>
      </w:pPr>
      <w:r w:rsidRPr="00347240">
        <w:rPr>
          <w:rFonts w:hint="eastAsia"/>
        </w:rPr>
        <w:t>按键电路</w:t>
      </w:r>
    </w:p>
    <w:p w14:paraId="7C62BBA3" w14:textId="2BE77B7B" w:rsidR="00936EDF" w:rsidRDefault="0032674F" w:rsidP="00936EDF">
      <w:pPr>
        <w:pStyle w:val="af0"/>
      </w:pPr>
      <w:bookmarkStart w:id="57" w:name="_Toc101799076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10</w:t>
      </w:r>
      <w:r w:rsidRPr="007859A2">
        <w:fldChar w:fldCharType="end"/>
      </w:r>
      <w:r w:rsidR="00936EDF">
        <w:rPr>
          <w:rFonts w:hint="eastAsia"/>
        </w:rPr>
        <w:t>按键电路原理图</w:t>
      </w:r>
      <w:bookmarkEnd w:id="57"/>
    </w:p>
    <w:p w14:paraId="411E30C3" w14:textId="77777777" w:rsidR="0044605B" w:rsidRDefault="0044605B" w:rsidP="00936EDF">
      <w:pPr>
        <w:pStyle w:val="FigureC"/>
        <w:rPr>
          <w:noProof/>
        </w:rPr>
      </w:pPr>
      <w:r>
        <w:rPr>
          <w:noProof/>
        </w:rPr>
        <w:drawing>
          <wp:inline distT="0" distB="0" distL="0" distR="0" wp14:anchorId="32D49D49" wp14:editId="21A2C9EB">
            <wp:extent cx="2100262" cy="2531391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2318" cy="25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7D291263" wp14:editId="2BB34DE3">
            <wp:extent cx="2724150" cy="131717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7303" cy="13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E8F8" w14:textId="6EE469FB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管脚分配</w:t>
      </w:r>
    </w:p>
    <w:p w14:paraId="611C5A05" w14:textId="7880E135" w:rsidR="0044605B" w:rsidRDefault="0044605B" w:rsidP="00936EDF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J5</w:t>
      </w:r>
      <w:r>
        <w:t>连接器上</w:t>
      </w:r>
      <w:r>
        <w:t>KEY</w:t>
      </w:r>
      <w:r>
        <w:t>相关控制端口用杜邦线连接到扩展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rPr>
          <w:rFonts w:hint="eastAsia"/>
        </w:rPr>
        <w:t>按键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472541D7" w14:textId="64AB278C" w:rsidR="0044605B" w:rsidRPr="00D00121" w:rsidRDefault="0044605B" w:rsidP="00063CB9">
      <w:pPr>
        <w:pStyle w:val="3"/>
      </w:pPr>
      <w:bookmarkStart w:id="58" w:name="_Toc101799115"/>
      <w:r>
        <w:rPr>
          <w:rFonts w:hint="eastAsia"/>
        </w:rPr>
        <w:t>拨码开关</w:t>
      </w:r>
      <w:bookmarkEnd w:id="58"/>
    </w:p>
    <w:p w14:paraId="7B5BBF47" w14:textId="6E5CFCF5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概述</w:t>
      </w:r>
    </w:p>
    <w:p w14:paraId="09C5EF66" w14:textId="00D1D11B" w:rsidR="0044605B" w:rsidRPr="003441DD" w:rsidRDefault="0044605B" w:rsidP="00936EDF">
      <w:pPr>
        <w:ind w:firstLine="480"/>
      </w:pPr>
      <w:r w:rsidRPr="003441DD">
        <w:rPr>
          <w:rFonts w:hint="eastAsia"/>
        </w:rPr>
        <w:t>开发板有</w:t>
      </w:r>
      <w:r>
        <w:t>4</w:t>
      </w:r>
      <w:r w:rsidRPr="003441DD">
        <w:rPr>
          <w:rFonts w:hint="eastAsia"/>
        </w:rPr>
        <w:t>个</w:t>
      </w:r>
      <w:r>
        <w:rPr>
          <w:rFonts w:hint="eastAsia"/>
        </w:rPr>
        <w:t>拨码</w:t>
      </w:r>
      <w:r w:rsidRPr="003441DD">
        <w:rPr>
          <w:rFonts w:hint="eastAsia"/>
        </w:rPr>
        <w:t>开关，用户可通过手动控制向对应</w:t>
      </w:r>
      <w:r w:rsidR="00622CBB">
        <w:t>FPGA</w:t>
      </w:r>
      <w:r w:rsidRPr="003441DD">
        <w:rPr>
          <w:rFonts w:hint="eastAsia"/>
        </w:rPr>
        <w:t>管脚</w:t>
      </w:r>
      <w:proofErr w:type="gramStart"/>
      <w:r w:rsidRPr="003441DD">
        <w:rPr>
          <w:rFonts w:hint="eastAsia"/>
        </w:rPr>
        <w:t>输入低</w:t>
      </w:r>
      <w:proofErr w:type="gramEnd"/>
      <w:r w:rsidRPr="003441DD">
        <w:rPr>
          <w:rFonts w:hint="eastAsia"/>
        </w:rPr>
        <w:t>电平，可作为测试控制输入使用。</w:t>
      </w:r>
    </w:p>
    <w:p w14:paraId="097DBF0D" w14:textId="438F349C" w:rsidR="0044605B" w:rsidRDefault="0044605B" w:rsidP="0044605B">
      <w:pPr>
        <w:pStyle w:val="40"/>
      </w:pPr>
      <w:r w:rsidRPr="000D62EF">
        <w:rPr>
          <w:rFonts w:hint="eastAsia"/>
          <w:highlight w:val="yellow"/>
        </w:rPr>
        <w:t>按键电路</w:t>
      </w:r>
      <w:ins w:id="59" w:author="yuqing" w:date="2022-04-25T16:52:00Z">
        <w:r w:rsidR="00B060AC">
          <w:rPr>
            <w:rFonts w:hint="eastAsia"/>
          </w:rPr>
          <w:t>拨码开关电路</w:t>
        </w:r>
      </w:ins>
    </w:p>
    <w:p w14:paraId="37D049B2" w14:textId="3E469B25" w:rsidR="006B11B7" w:rsidRDefault="0032674F" w:rsidP="006B11B7">
      <w:pPr>
        <w:pStyle w:val="af0"/>
      </w:pPr>
      <w:bookmarkStart w:id="60" w:name="_Toc101799077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11</w:t>
      </w:r>
      <w:r w:rsidRPr="007859A2">
        <w:fldChar w:fldCharType="end"/>
      </w:r>
      <w:r w:rsidR="006B11B7">
        <w:rPr>
          <w:rFonts w:hint="eastAsia"/>
        </w:rPr>
        <w:t>拨码开关电路原理图</w:t>
      </w:r>
      <w:bookmarkEnd w:id="60"/>
    </w:p>
    <w:p w14:paraId="38170288" w14:textId="77777777" w:rsidR="0044605B" w:rsidRDefault="0044605B" w:rsidP="00936EDF">
      <w:pPr>
        <w:pStyle w:val="FigureC"/>
        <w:rPr>
          <w:noProof/>
        </w:rPr>
      </w:pPr>
      <w:r>
        <w:rPr>
          <w:noProof/>
        </w:rPr>
        <w:drawing>
          <wp:inline distT="0" distB="0" distL="0" distR="0" wp14:anchorId="18BFC2ED" wp14:editId="0FA5C030">
            <wp:extent cx="2381250" cy="1232195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9720" cy="12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64CAACDB" wp14:editId="4E5628F8">
            <wp:extent cx="2033588" cy="983273"/>
            <wp:effectExtent l="0" t="0" r="508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8989" cy="10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ADD6" w14:textId="77777777" w:rsidR="0032674F" w:rsidRDefault="0032674F" w:rsidP="00936EDF">
      <w:pPr>
        <w:pStyle w:val="FigureC"/>
        <w:rPr>
          <w:noProof/>
        </w:rPr>
      </w:pPr>
    </w:p>
    <w:p w14:paraId="67479CA5" w14:textId="0424F8B8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lastRenderedPageBreak/>
        <w:t>管脚分配</w:t>
      </w:r>
    </w:p>
    <w:p w14:paraId="41515F8D" w14:textId="42703270" w:rsidR="0044605B" w:rsidRPr="009B7432" w:rsidRDefault="0044605B" w:rsidP="006B11B7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J5</w:t>
      </w:r>
      <w:r>
        <w:t>连接器上</w:t>
      </w:r>
      <w:r>
        <w:rPr>
          <w:rFonts w:hint="eastAsia"/>
        </w:rPr>
        <w:t>拨码</w:t>
      </w:r>
      <w:r>
        <w:t>开关相关控制端口用杜邦线连接到扩展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rPr>
          <w:rFonts w:hint="eastAsia"/>
        </w:rPr>
        <w:t>拨码开关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3D8DAA8C" w14:textId="3122F2A5" w:rsidR="0044605B" w:rsidRPr="00D00121" w:rsidRDefault="0044605B" w:rsidP="00063CB9">
      <w:pPr>
        <w:pStyle w:val="3"/>
      </w:pPr>
      <w:bookmarkStart w:id="61" w:name="_Toc101799116"/>
      <w:r>
        <w:rPr>
          <w:rFonts w:hint="eastAsia"/>
        </w:rPr>
        <w:t>RGB</w:t>
      </w:r>
      <w:r>
        <w:rPr>
          <w:rFonts w:hint="eastAsia"/>
        </w:rPr>
        <w:t>三色</w:t>
      </w:r>
      <w:r>
        <w:t>灯</w:t>
      </w:r>
      <w:bookmarkEnd w:id="61"/>
    </w:p>
    <w:p w14:paraId="7ED4907A" w14:textId="4C18CA7F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概述</w:t>
      </w:r>
    </w:p>
    <w:p w14:paraId="3BB78D6F" w14:textId="48EE6060" w:rsidR="0044605B" w:rsidRPr="003441DD" w:rsidRDefault="0044605B" w:rsidP="006B11B7">
      <w:pPr>
        <w:ind w:firstLine="480"/>
      </w:pPr>
      <w:r w:rsidRPr="003441DD">
        <w:rPr>
          <w:rFonts w:hint="eastAsia"/>
        </w:rPr>
        <w:t>开发板有</w:t>
      </w:r>
      <w:r>
        <w:t>4</w:t>
      </w:r>
      <w:r w:rsidRPr="003441DD">
        <w:rPr>
          <w:rFonts w:hint="eastAsia"/>
        </w:rPr>
        <w:t>个</w:t>
      </w:r>
      <w:r>
        <w:rPr>
          <w:rFonts w:hint="eastAsia"/>
        </w:rPr>
        <w:t>RGB</w:t>
      </w:r>
      <w:r>
        <w:rPr>
          <w:rFonts w:hint="eastAsia"/>
        </w:rPr>
        <w:t>三色灯</w:t>
      </w:r>
      <w:r w:rsidRPr="003441DD">
        <w:rPr>
          <w:rFonts w:hint="eastAsia"/>
        </w:rPr>
        <w:t>，</w:t>
      </w:r>
      <w:r>
        <w:rPr>
          <w:rFonts w:hint="eastAsia"/>
        </w:rPr>
        <w:t>将</w:t>
      </w:r>
      <w:r>
        <w:t>RGB</w:t>
      </w:r>
      <w:r>
        <w:t>的控制</w:t>
      </w:r>
      <w:r>
        <w:rPr>
          <w:rFonts w:hint="eastAsia"/>
        </w:rPr>
        <w:t>连接</w:t>
      </w:r>
      <w:r>
        <w:t>器与扩展</w:t>
      </w:r>
      <w:r>
        <w:t>IO</w:t>
      </w:r>
      <w:r>
        <w:t>连接器进行连接后，</w:t>
      </w:r>
      <w:r>
        <w:rPr>
          <w:rFonts w:hint="eastAsia"/>
        </w:rPr>
        <w:t>FPGA</w:t>
      </w:r>
      <w:r>
        <w:t>可控制</w:t>
      </w:r>
      <w:r>
        <w:t>RGB</w:t>
      </w:r>
      <w:r w:rsidR="00622CBB">
        <w:t>显示不同的状态</w:t>
      </w:r>
      <w:r w:rsidR="00622CBB">
        <w:rPr>
          <w:rFonts w:hint="eastAsia"/>
        </w:rPr>
        <w:t>。</w:t>
      </w:r>
    </w:p>
    <w:p w14:paraId="0BB9B192" w14:textId="4789049F" w:rsidR="0044605B" w:rsidRDefault="0044605B" w:rsidP="0044605B">
      <w:pPr>
        <w:pStyle w:val="40"/>
      </w:pPr>
      <w:r>
        <w:rPr>
          <w:rFonts w:hint="eastAsia"/>
        </w:rPr>
        <w:t>RGB</w:t>
      </w:r>
      <w:r>
        <w:rPr>
          <w:rFonts w:hint="eastAsia"/>
        </w:rPr>
        <w:t>灯</w:t>
      </w:r>
      <w:r w:rsidRPr="00347240">
        <w:rPr>
          <w:rFonts w:hint="eastAsia"/>
        </w:rPr>
        <w:t>电路</w:t>
      </w:r>
    </w:p>
    <w:p w14:paraId="5CF258A2" w14:textId="3A95AECF" w:rsidR="006B11B7" w:rsidRDefault="0032674F" w:rsidP="006B11B7">
      <w:pPr>
        <w:pStyle w:val="af0"/>
      </w:pPr>
      <w:bookmarkStart w:id="62" w:name="_Toc101799078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12</w:t>
      </w:r>
      <w:r w:rsidRPr="007859A2">
        <w:fldChar w:fldCharType="end"/>
      </w:r>
      <w:r w:rsidR="006B11B7" w:rsidRPr="00D65FFD">
        <w:t xml:space="preserve"> </w:t>
      </w:r>
      <w:r w:rsidR="006B11B7">
        <w:rPr>
          <w:rFonts w:hint="eastAsia"/>
        </w:rPr>
        <w:t>RGB</w:t>
      </w:r>
      <w:r w:rsidR="006B11B7">
        <w:rPr>
          <w:rFonts w:hint="eastAsia"/>
        </w:rPr>
        <w:t>三色灯电路原理图</w:t>
      </w:r>
      <w:bookmarkEnd w:id="62"/>
    </w:p>
    <w:p w14:paraId="6DDDE423" w14:textId="77777777" w:rsidR="0044605B" w:rsidRDefault="0044605B" w:rsidP="006B11B7">
      <w:pPr>
        <w:pStyle w:val="FigureC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5A6EA302" wp14:editId="617079A9">
            <wp:extent cx="2133600" cy="1746807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2202" cy="177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432">
        <w:rPr>
          <w:noProof/>
        </w:rPr>
        <w:t xml:space="preserve"> </w:t>
      </w:r>
      <w:r>
        <w:rPr>
          <w:noProof/>
        </w:rPr>
        <w:t xml:space="preserve">   </w:t>
      </w:r>
      <w:r w:rsidRPr="006B11B7">
        <w:rPr>
          <w:noProof/>
        </w:rPr>
        <w:drawing>
          <wp:inline distT="0" distB="0" distL="0" distR="0" wp14:anchorId="32F844DA" wp14:editId="79762DB8">
            <wp:extent cx="1804987" cy="977248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0987" cy="98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8BC3" w14:textId="35D8ED4B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管脚分配</w:t>
      </w:r>
    </w:p>
    <w:p w14:paraId="56EF9A38" w14:textId="54BCC93C" w:rsidR="0044605B" w:rsidRPr="009B7432" w:rsidRDefault="0044605B" w:rsidP="006B11B7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J3</w:t>
      </w:r>
      <w:r>
        <w:t>连接器上</w:t>
      </w:r>
      <w:r w:rsidRPr="00E56206">
        <w:rPr>
          <w:highlight w:val="yellow"/>
        </w:rPr>
        <w:t>KEY</w:t>
      </w:r>
      <w:ins w:id="63" w:author="yuqing" w:date="2022-04-25T16:58:00Z">
        <w:r w:rsidR="007127EB">
          <w:rPr>
            <w:rFonts w:hint="eastAsia"/>
          </w:rPr>
          <w:t>RGB</w:t>
        </w:r>
        <w:proofErr w:type="gramStart"/>
        <w:r w:rsidR="007127EB">
          <w:rPr>
            <w:rFonts w:hint="eastAsia"/>
          </w:rPr>
          <w:t>灯</w:t>
        </w:r>
      </w:ins>
      <w:r>
        <w:t>相关</w:t>
      </w:r>
      <w:proofErr w:type="gramEnd"/>
      <w:r>
        <w:t>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rPr>
          <w:rFonts w:hint="eastAsia"/>
        </w:rPr>
        <w:t>RGB</w:t>
      </w:r>
      <w:r>
        <w:rPr>
          <w:rFonts w:hint="eastAsia"/>
        </w:rPr>
        <w:t>三色灯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28A88C07" w14:textId="2EC4400E" w:rsidR="0044605B" w:rsidRPr="00D00121" w:rsidRDefault="0044605B" w:rsidP="00063CB9">
      <w:pPr>
        <w:pStyle w:val="3"/>
      </w:pPr>
      <w:bookmarkStart w:id="64" w:name="_Toc101799117"/>
      <w:r>
        <w:rPr>
          <w:rFonts w:hint="eastAsia"/>
        </w:rPr>
        <w:t>数码管</w:t>
      </w:r>
      <w:bookmarkEnd w:id="64"/>
    </w:p>
    <w:p w14:paraId="6510BB1D" w14:textId="395A9AA8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概述</w:t>
      </w:r>
    </w:p>
    <w:p w14:paraId="4DE727D1" w14:textId="412AFA6C" w:rsidR="0044605B" w:rsidRPr="003441DD" w:rsidRDefault="0044605B" w:rsidP="006B11B7">
      <w:pPr>
        <w:ind w:firstLine="480"/>
      </w:pPr>
      <w:r w:rsidRPr="003441DD">
        <w:rPr>
          <w:rFonts w:hint="eastAsia"/>
        </w:rPr>
        <w:t>开发板有</w:t>
      </w:r>
      <w:r>
        <w:t>1</w:t>
      </w:r>
      <w:r>
        <w:t>个</w:t>
      </w:r>
      <w:r>
        <w:t>4</w:t>
      </w:r>
      <w:r>
        <w:rPr>
          <w:rFonts w:hint="eastAsia"/>
        </w:rPr>
        <w:t>位</w:t>
      </w:r>
      <w:r>
        <w:t>8</w:t>
      </w:r>
      <w:r>
        <w:t>段带时钟显示的数码管</w:t>
      </w:r>
      <w:r w:rsidRPr="003441DD">
        <w:rPr>
          <w:rFonts w:hint="eastAsia"/>
        </w:rPr>
        <w:t>，</w:t>
      </w:r>
      <w:r>
        <w:rPr>
          <w:rFonts w:hint="eastAsia"/>
        </w:rPr>
        <w:t>将数码管</w:t>
      </w:r>
      <w:r>
        <w:t>的控制</w:t>
      </w:r>
      <w:r>
        <w:rPr>
          <w:rFonts w:hint="eastAsia"/>
        </w:rPr>
        <w:t>连接</w:t>
      </w:r>
      <w:r>
        <w:t>器与扩展</w:t>
      </w:r>
      <w:r>
        <w:t>IO</w:t>
      </w:r>
      <w:r>
        <w:t>连接器进行连接后，</w:t>
      </w:r>
      <w:r>
        <w:rPr>
          <w:rFonts w:hint="eastAsia"/>
        </w:rPr>
        <w:t>FPGA</w:t>
      </w:r>
      <w:r>
        <w:t>可控制</w:t>
      </w:r>
      <w:r>
        <w:t>RGB</w:t>
      </w:r>
      <w:r w:rsidR="00622CBB">
        <w:t>显示不同的状态</w:t>
      </w:r>
      <w:r w:rsidR="00622CBB">
        <w:rPr>
          <w:rFonts w:hint="eastAsia"/>
        </w:rPr>
        <w:t>。</w:t>
      </w:r>
    </w:p>
    <w:p w14:paraId="37EF666D" w14:textId="400DE76E" w:rsidR="0044605B" w:rsidRDefault="0044605B" w:rsidP="0044605B">
      <w:pPr>
        <w:pStyle w:val="40"/>
      </w:pPr>
      <w:r w:rsidRPr="007127EB">
        <w:rPr>
          <w:rFonts w:hint="eastAsia"/>
          <w:highlight w:val="yellow"/>
        </w:rPr>
        <w:lastRenderedPageBreak/>
        <w:t>RGB</w:t>
      </w:r>
      <w:r w:rsidRPr="007127EB">
        <w:rPr>
          <w:rFonts w:hint="eastAsia"/>
          <w:highlight w:val="yellow"/>
        </w:rPr>
        <w:t>灯电路</w:t>
      </w:r>
      <w:ins w:id="65" w:author="yuqing" w:date="2022-04-25T17:01:00Z">
        <w:r w:rsidR="007127EB">
          <w:rPr>
            <w:rFonts w:hint="eastAsia"/>
          </w:rPr>
          <w:t>数码管电路</w:t>
        </w:r>
      </w:ins>
    </w:p>
    <w:p w14:paraId="0069DE30" w14:textId="4F421BBF" w:rsidR="006B11B7" w:rsidRDefault="0032674F" w:rsidP="006B11B7">
      <w:pPr>
        <w:pStyle w:val="af0"/>
      </w:pPr>
      <w:bookmarkStart w:id="66" w:name="_Toc101799079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13</w:t>
      </w:r>
      <w:r w:rsidRPr="007859A2">
        <w:fldChar w:fldCharType="end"/>
      </w:r>
      <w:r w:rsidR="006B11B7" w:rsidRPr="007127EB">
        <w:rPr>
          <w:rFonts w:hint="eastAsia"/>
        </w:rPr>
        <w:t>数码管电路原理图</w:t>
      </w:r>
      <w:bookmarkEnd w:id="66"/>
    </w:p>
    <w:p w14:paraId="763933D8" w14:textId="77777777" w:rsidR="0044605B" w:rsidRDefault="0044605B" w:rsidP="006B11B7">
      <w:pPr>
        <w:pStyle w:val="FigureC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45C4D378" wp14:editId="2AF18487">
            <wp:extent cx="1909763" cy="2722507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40552" cy="27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432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E75F208" wp14:editId="5DD2DF37">
            <wp:extent cx="1804987" cy="977248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0987" cy="98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41B5" w14:textId="77777777" w:rsidR="0032674F" w:rsidRDefault="0032674F" w:rsidP="006B11B7">
      <w:pPr>
        <w:pStyle w:val="FigureC"/>
        <w:rPr>
          <w:noProof/>
        </w:rPr>
      </w:pPr>
    </w:p>
    <w:p w14:paraId="4E7C87CE" w14:textId="53D47EDD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管脚分配</w:t>
      </w:r>
    </w:p>
    <w:p w14:paraId="1A72D4D6" w14:textId="5464230A" w:rsidR="0044605B" w:rsidRPr="009B7432" w:rsidRDefault="0044605B" w:rsidP="006B11B7">
      <w:pPr>
        <w:ind w:firstLine="480"/>
      </w:pPr>
      <w:r w:rsidRPr="003441DD">
        <w:rPr>
          <w:rFonts w:hint="eastAsia"/>
        </w:rPr>
        <w:t>开发板中有用户</w:t>
      </w:r>
      <w:r>
        <w:rPr>
          <w:rFonts w:hint="eastAsia"/>
        </w:rPr>
        <w:t>扩展</w:t>
      </w:r>
      <w:r>
        <w:t>IO</w:t>
      </w:r>
      <w:r>
        <w:t>可自行连接，将</w:t>
      </w:r>
      <w:r>
        <w:t>J3</w:t>
      </w:r>
      <w:r>
        <w:t>连接器上</w:t>
      </w:r>
      <w:r w:rsidRPr="003F32EC">
        <w:rPr>
          <w:highlight w:val="yellow"/>
        </w:rPr>
        <w:t>KEY</w:t>
      </w:r>
      <w:ins w:id="67" w:author="yuqing" w:date="2022-04-25T17:03:00Z">
        <w:r w:rsidR="0030180F">
          <w:rPr>
            <w:rFonts w:hint="eastAsia"/>
          </w:rPr>
          <w:t>数码</w:t>
        </w:r>
        <w:proofErr w:type="gramStart"/>
        <w:r w:rsidR="0030180F">
          <w:rPr>
            <w:rFonts w:hint="eastAsia"/>
          </w:rPr>
          <w:t>管</w:t>
        </w:r>
      </w:ins>
      <w:r>
        <w:t>相关</w:t>
      </w:r>
      <w:proofErr w:type="gramEnd"/>
      <w:r>
        <w:t>控制端口用杜邦线连接到扩展</w:t>
      </w:r>
      <w:r>
        <w:t>IO</w:t>
      </w:r>
      <w:r>
        <w:t>连接器</w:t>
      </w:r>
      <w:r>
        <w:rPr>
          <w:rFonts w:hint="eastAsia"/>
        </w:rPr>
        <w:t>J</w:t>
      </w:r>
      <w:r>
        <w:t>2</w:t>
      </w:r>
      <w:r>
        <w:t>上对应的</w:t>
      </w:r>
      <w:r>
        <w:t>IO</w:t>
      </w:r>
      <w:r>
        <w:rPr>
          <w:rFonts w:hint="eastAsia"/>
        </w:rPr>
        <w:t>，</w:t>
      </w:r>
      <w:r>
        <w:t>即对</w:t>
      </w:r>
      <w:r>
        <w:rPr>
          <w:rFonts w:hint="eastAsia"/>
        </w:rPr>
        <w:t>数码管</w:t>
      </w:r>
      <w:r>
        <w:t>做了</w:t>
      </w:r>
      <w:r>
        <w:t>IO</w:t>
      </w:r>
      <w:r w:rsidR="00622CBB">
        <w:t>分配</w:t>
      </w:r>
      <w:r w:rsidR="00622CBB">
        <w:rPr>
          <w:rFonts w:hint="eastAsia"/>
        </w:rPr>
        <w:t>。</w:t>
      </w:r>
    </w:p>
    <w:p w14:paraId="5876A1AB" w14:textId="16818A0B" w:rsidR="0044605B" w:rsidRPr="00D00121" w:rsidRDefault="0044605B" w:rsidP="00063CB9">
      <w:pPr>
        <w:pStyle w:val="3"/>
      </w:pPr>
      <w:bookmarkStart w:id="68" w:name="_Toc101799118"/>
      <w:r>
        <w:rPr>
          <w:rFonts w:hint="eastAsia"/>
        </w:rPr>
        <w:t>核心板</w:t>
      </w:r>
      <w:r>
        <w:rPr>
          <w:rFonts w:hint="eastAsia"/>
        </w:rPr>
        <w:t>IO</w:t>
      </w:r>
      <w:r>
        <w:t>扩展连接器</w:t>
      </w:r>
      <w:bookmarkEnd w:id="68"/>
    </w:p>
    <w:p w14:paraId="5A24F469" w14:textId="03DCA419" w:rsidR="0044605B" w:rsidRPr="00347240" w:rsidRDefault="0044605B" w:rsidP="0044605B">
      <w:pPr>
        <w:pStyle w:val="40"/>
        <w:rPr>
          <w:b w:val="0"/>
        </w:rPr>
      </w:pPr>
      <w:r w:rsidRPr="00347240">
        <w:rPr>
          <w:rFonts w:hint="eastAsia"/>
        </w:rPr>
        <w:t>概述</w:t>
      </w:r>
    </w:p>
    <w:p w14:paraId="56C1516F" w14:textId="583DA2DE" w:rsidR="0044605B" w:rsidRPr="003441DD" w:rsidRDefault="0044605B" w:rsidP="006B11B7">
      <w:pPr>
        <w:ind w:firstLine="480"/>
      </w:pPr>
      <w:r>
        <w:rPr>
          <w:rFonts w:hint="eastAsia"/>
        </w:rPr>
        <w:t>开发板将</w:t>
      </w:r>
      <w:r>
        <w:t>所有核心板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t>扩展都连接在一个</w:t>
      </w:r>
      <w:r>
        <w:rPr>
          <w:rFonts w:hint="eastAsia"/>
        </w:rPr>
        <w:t>双排</w:t>
      </w:r>
      <w:r>
        <w:t>2.54</w:t>
      </w:r>
      <w:proofErr w:type="gramStart"/>
      <w:r>
        <w:t>的排针</w:t>
      </w:r>
      <w:proofErr w:type="gramEnd"/>
      <w:r>
        <w:rPr>
          <w:rFonts w:hint="eastAsia"/>
        </w:rPr>
        <w:t>J2</w:t>
      </w:r>
      <w:r>
        <w:t>上，方便用户</w:t>
      </w:r>
      <w:r>
        <w:rPr>
          <w:rFonts w:hint="eastAsia"/>
        </w:rPr>
        <w:t>自行</w:t>
      </w:r>
      <w:r w:rsidR="00622CBB">
        <w:t>使用</w:t>
      </w:r>
      <w:r w:rsidR="00622CBB">
        <w:rPr>
          <w:rFonts w:hint="eastAsia"/>
        </w:rPr>
        <w:t>。</w:t>
      </w:r>
    </w:p>
    <w:p w14:paraId="515E01BD" w14:textId="08E5F054" w:rsidR="0044605B" w:rsidRDefault="0044605B" w:rsidP="0044605B">
      <w:pPr>
        <w:pStyle w:val="40"/>
      </w:pPr>
      <w:r w:rsidRPr="0084662A">
        <w:rPr>
          <w:rFonts w:hint="eastAsia"/>
          <w:highlight w:val="yellow"/>
        </w:rPr>
        <w:t>RGB</w:t>
      </w:r>
      <w:r w:rsidRPr="0084662A">
        <w:rPr>
          <w:rFonts w:hint="eastAsia"/>
          <w:highlight w:val="yellow"/>
        </w:rPr>
        <w:t>灯电路</w:t>
      </w:r>
      <w:ins w:id="69" w:author="yuqing" w:date="2022-04-25T17:03:00Z">
        <w:r w:rsidR="0030180F">
          <w:rPr>
            <w:rFonts w:hint="eastAsia"/>
          </w:rPr>
          <w:t>扩展</w:t>
        </w:r>
        <w:r w:rsidR="0030180F">
          <w:rPr>
            <w:rFonts w:hint="eastAsia"/>
          </w:rPr>
          <w:t>IO</w:t>
        </w:r>
        <w:r w:rsidR="0030180F">
          <w:rPr>
            <w:rFonts w:hint="eastAsia"/>
          </w:rPr>
          <w:t>电路</w:t>
        </w:r>
      </w:ins>
    </w:p>
    <w:p w14:paraId="49671CC7" w14:textId="549F17ED" w:rsidR="006B11B7" w:rsidRPr="006B11B7" w:rsidRDefault="0032674F" w:rsidP="006B11B7">
      <w:pPr>
        <w:pStyle w:val="af0"/>
      </w:pPr>
      <w:bookmarkStart w:id="70" w:name="_Toc101799080"/>
      <w:r w:rsidRPr="007859A2">
        <w:t>图</w:t>
      </w:r>
      <w:fldSimple w:instr=" STYLEREF 1 \s ">
        <w:r w:rsidR="00937530">
          <w:rPr>
            <w:noProof/>
          </w:rPr>
          <w:t>3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14</w:t>
      </w:r>
      <w:r w:rsidRPr="007859A2">
        <w:fldChar w:fldCharType="end"/>
      </w:r>
      <w:r w:rsidR="006B11B7">
        <w:rPr>
          <w:rFonts w:hint="eastAsia"/>
        </w:rPr>
        <w:t>扩展</w:t>
      </w:r>
      <w:r w:rsidR="006B11B7">
        <w:rPr>
          <w:rFonts w:hint="eastAsia"/>
        </w:rPr>
        <w:t>IO</w:t>
      </w:r>
      <w:r w:rsidR="006B11B7">
        <w:rPr>
          <w:rFonts w:hint="eastAsia"/>
        </w:rPr>
        <w:t>电路原理图</w:t>
      </w:r>
      <w:bookmarkEnd w:id="70"/>
    </w:p>
    <w:p w14:paraId="1E759783" w14:textId="382073B8" w:rsidR="0044605B" w:rsidRDefault="0044605B" w:rsidP="006B11B7">
      <w:pPr>
        <w:pStyle w:val="FigureC"/>
        <w:rPr>
          <w:noProof/>
        </w:rPr>
      </w:pPr>
      <w:r>
        <w:rPr>
          <w:noProof/>
        </w:rPr>
        <w:drawing>
          <wp:inline distT="0" distB="0" distL="0" distR="0" wp14:anchorId="7DCA37AA" wp14:editId="51C66A2B">
            <wp:extent cx="4710113" cy="2298349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2120" cy="230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5BEE" w14:textId="599C6427" w:rsidR="0044605B" w:rsidRPr="00347240" w:rsidRDefault="0044605B" w:rsidP="00216523">
      <w:pPr>
        <w:pStyle w:val="40"/>
        <w:pageBreakBefore/>
        <w:rPr>
          <w:b w:val="0"/>
        </w:rPr>
      </w:pPr>
      <w:r w:rsidRPr="00347240">
        <w:rPr>
          <w:rFonts w:hint="eastAsia"/>
        </w:rPr>
        <w:lastRenderedPageBreak/>
        <w:t>管脚分配</w:t>
      </w:r>
    </w:p>
    <w:p w14:paraId="7F238104" w14:textId="756A4C8C" w:rsidR="0044605B" w:rsidRDefault="0044605B" w:rsidP="003834FC">
      <w:pPr>
        <w:ind w:firstLine="480"/>
      </w:pPr>
      <w:r w:rsidRPr="003441DD">
        <w:rPr>
          <w:rFonts w:hint="eastAsia"/>
        </w:rPr>
        <w:t>开发板中</w:t>
      </w:r>
      <w:r>
        <w:rPr>
          <w:rFonts w:hint="eastAsia"/>
        </w:rPr>
        <w:t>的</w:t>
      </w:r>
      <w:r w:rsidRPr="003441DD">
        <w:rPr>
          <w:rFonts w:hint="eastAsia"/>
        </w:rPr>
        <w:t>用户</w:t>
      </w:r>
      <w:r>
        <w:rPr>
          <w:rFonts w:hint="eastAsia"/>
        </w:rPr>
        <w:t>扩展</w:t>
      </w:r>
      <w:r>
        <w:t>IO</w:t>
      </w:r>
      <w:r>
        <w:t>可</w:t>
      </w:r>
      <w:r>
        <w:rPr>
          <w:rFonts w:hint="eastAsia"/>
        </w:rPr>
        <w:t>给</w:t>
      </w:r>
      <w:r>
        <w:t>用户更具实际需求自行连接，</w:t>
      </w:r>
      <w:r>
        <w:rPr>
          <w:rFonts w:hint="eastAsia"/>
        </w:rPr>
        <w:t>将对应</w:t>
      </w:r>
      <w:r>
        <w:t>外设的控制</w:t>
      </w:r>
      <w:r>
        <w:t>IO</w:t>
      </w:r>
      <w:r>
        <w:t>连接到</w:t>
      </w:r>
      <w:r>
        <w:t>J2</w:t>
      </w:r>
      <w:r>
        <w:t>连接器就可使用</w:t>
      </w:r>
      <w:proofErr w:type="spellStart"/>
      <w:r w:rsidR="00622CBB">
        <w:t>Mini</w:t>
      </w:r>
      <w:r w:rsidR="00622CBB">
        <w:rPr>
          <w:rFonts w:hint="eastAsia"/>
        </w:rPr>
        <w:t>S</w:t>
      </w:r>
      <w:r w:rsidR="00622CBB">
        <w:t>tar</w:t>
      </w:r>
      <w:proofErr w:type="spellEnd"/>
      <w:r w:rsidR="00622CBB">
        <w:t xml:space="preserve"> </w:t>
      </w:r>
      <w:proofErr w:type="spellStart"/>
      <w:r w:rsidR="00622CBB">
        <w:rPr>
          <w:rFonts w:hint="eastAsia"/>
        </w:rPr>
        <w:t>n</w:t>
      </w:r>
      <w:r>
        <w:t>ano</w:t>
      </w:r>
      <w:proofErr w:type="spellEnd"/>
      <w:r>
        <w:t>核心</w:t>
      </w:r>
      <w:proofErr w:type="gramStart"/>
      <w:r>
        <w:t>板控制</w:t>
      </w:r>
      <w:proofErr w:type="gramEnd"/>
      <w:r>
        <w:t>或获取外设的</w:t>
      </w:r>
      <w:r>
        <w:rPr>
          <w:rFonts w:hint="eastAsia"/>
        </w:rPr>
        <w:t>状态</w:t>
      </w:r>
      <w:r>
        <w:t>；</w:t>
      </w:r>
      <w:r>
        <w:rPr>
          <w:rFonts w:hint="eastAsia"/>
        </w:rPr>
        <w:t>J2</w:t>
      </w:r>
      <w:r w:rsidR="00622CBB">
        <w:t>连接器的管脚分配如下</w:t>
      </w:r>
      <w:r w:rsidR="00622CBB">
        <w:rPr>
          <w:rFonts w:hint="eastAsia"/>
        </w:rPr>
        <w:t>。</w:t>
      </w:r>
    </w:p>
    <w:p w14:paraId="10196234" w14:textId="7C717F77" w:rsidR="0044605B" w:rsidRPr="00C57EF5" w:rsidRDefault="0032674F" w:rsidP="003834FC">
      <w:pPr>
        <w:pStyle w:val="af0"/>
      </w:pPr>
      <w:bookmarkStart w:id="71" w:name="_Toc101357589"/>
      <w:r w:rsidRPr="006010E8">
        <w:rPr>
          <w:rFonts w:hint="eastAsia"/>
        </w:rPr>
        <w:t>表</w:t>
      </w:r>
      <w:r w:rsidR="00304469">
        <w:fldChar w:fldCharType="begin"/>
      </w:r>
      <w:r w:rsidR="00304469">
        <w:instrText xml:space="preserve"> STYLEREF 1 \s </w:instrText>
      </w:r>
      <w:r w:rsidR="00304469">
        <w:fldChar w:fldCharType="separate"/>
      </w:r>
      <w:r w:rsidR="00937530">
        <w:rPr>
          <w:noProof/>
        </w:rPr>
        <w:t>3</w:t>
      </w:r>
      <w:r w:rsidR="00304469">
        <w:rPr>
          <w:noProof/>
        </w:rPr>
        <w:fldChar w:fldCharType="end"/>
      </w:r>
      <w:r w:rsidRPr="006010E8">
        <w:noBreakHyphen/>
      </w:r>
      <w:r w:rsidRPr="006010E8">
        <w:fldChar w:fldCharType="begin"/>
      </w:r>
      <w:r w:rsidRPr="006010E8">
        <w:instrText xml:space="preserve"> SEQ </w:instrText>
      </w:r>
      <w:r w:rsidRPr="006010E8">
        <w:rPr>
          <w:rFonts w:hint="eastAsia"/>
        </w:rPr>
        <w:instrText>表</w:instrText>
      </w:r>
      <w:r w:rsidRPr="006010E8">
        <w:instrText xml:space="preserve"> \* ARABIC \s 1 </w:instrText>
      </w:r>
      <w:r w:rsidRPr="006010E8">
        <w:fldChar w:fldCharType="separate"/>
      </w:r>
      <w:r w:rsidR="00937530">
        <w:rPr>
          <w:noProof/>
        </w:rPr>
        <w:t>7</w:t>
      </w:r>
      <w:r w:rsidRPr="006010E8">
        <w:fldChar w:fldCharType="end"/>
      </w:r>
      <w:r w:rsidR="0044605B" w:rsidRPr="00A277BB">
        <w:rPr>
          <w:rFonts w:hint="eastAsia"/>
          <w:highlight w:val="yellow"/>
        </w:rPr>
        <w:t>下载电路管脚分配</w:t>
      </w:r>
      <w:bookmarkEnd w:id="71"/>
      <w:ins w:id="72" w:author="yuqing" w:date="2022-04-25T17:06:00Z">
        <w:r w:rsidR="00654153">
          <w:rPr>
            <w:rFonts w:hint="eastAsia"/>
          </w:rPr>
          <w:t xml:space="preserve">  ?J</w:t>
        </w:r>
      </w:ins>
      <w:ins w:id="73" w:author="yuqing" w:date="2022-04-25T17:07:00Z">
        <w:r w:rsidR="00654153">
          <w:rPr>
            <w:rFonts w:hint="eastAsia"/>
          </w:rPr>
          <w:t>2</w:t>
        </w:r>
        <w:r w:rsidR="00654153">
          <w:rPr>
            <w:rFonts w:hint="eastAsia"/>
          </w:rPr>
          <w:t>连接器的管脚分配</w:t>
        </w:r>
      </w:ins>
    </w:p>
    <w:tbl>
      <w:tblPr>
        <w:tblW w:w="4100" w:type="pct"/>
        <w:tblInd w:w="17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067"/>
        <w:gridCol w:w="2338"/>
        <w:gridCol w:w="1838"/>
        <w:gridCol w:w="1837"/>
      </w:tblGrid>
      <w:tr w:rsidR="0044605B" w:rsidRPr="0032674F" w14:paraId="1137B4F4" w14:textId="77777777" w:rsidTr="0032674F">
        <w:trPr>
          <w:tblHeader/>
        </w:trPr>
        <w:tc>
          <w:tcPr>
            <w:tcW w:w="1696" w:type="dxa"/>
            <w:shd w:val="clear" w:color="auto" w:fill="BFBFBF"/>
            <w:vAlign w:val="center"/>
          </w:tcPr>
          <w:p w14:paraId="38D9200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J2</w:t>
            </w:r>
            <w:r w:rsidRPr="0032674F">
              <w:rPr>
                <w:rFonts w:hint="eastAsia"/>
              </w:rPr>
              <w:t>管脚</w:t>
            </w:r>
          </w:p>
        </w:tc>
        <w:tc>
          <w:tcPr>
            <w:tcW w:w="1919" w:type="dxa"/>
            <w:shd w:val="clear" w:color="auto" w:fill="BFBFBF"/>
            <w:vAlign w:val="center"/>
          </w:tcPr>
          <w:p w14:paraId="7CADD2A0" w14:textId="77777777" w:rsidR="0044605B" w:rsidRPr="0032674F" w:rsidRDefault="0044605B" w:rsidP="001F37FD">
            <w:pPr>
              <w:pStyle w:val="Tabletext"/>
            </w:pPr>
            <w:r w:rsidRPr="0032674F">
              <w:t>FPGA</w:t>
            </w:r>
            <w:r w:rsidRPr="0032674F">
              <w:rPr>
                <w:rFonts w:hint="eastAsia"/>
              </w:rPr>
              <w:t>管脚序号</w:t>
            </w:r>
          </w:p>
        </w:tc>
        <w:tc>
          <w:tcPr>
            <w:tcW w:w="1509" w:type="dxa"/>
            <w:shd w:val="clear" w:color="auto" w:fill="BFBFBF"/>
            <w:vAlign w:val="center"/>
          </w:tcPr>
          <w:p w14:paraId="3376458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描述</w:t>
            </w:r>
          </w:p>
        </w:tc>
        <w:tc>
          <w:tcPr>
            <w:tcW w:w="1508" w:type="dxa"/>
            <w:shd w:val="clear" w:color="auto" w:fill="BFBFBF"/>
            <w:vAlign w:val="center"/>
          </w:tcPr>
          <w:p w14:paraId="5B561A31" w14:textId="77777777" w:rsidR="0044605B" w:rsidRPr="0032674F" w:rsidRDefault="0044605B" w:rsidP="001F37FD">
            <w:pPr>
              <w:pStyle w:val="Tabletext"/>
            </w:pPr>
            <w:r w:rsidRPr="0032674F">
              <w:t>I/O</w:t>
            </w:r>
            <w:r w:rsidRPr="0032674F">
              <w:rPr>
                <w:rFonts w:hint="eastAsia"/>
              </w:rPr>
              <w:t>电平</w:t>
            </w:r>
          </w:p>
        </w:tc>
      </w:tr>
      <w:tr w:rsidR="0044605B" w:rsidRPr="0032674F" w14:paraId="5BC94338" w14:textId="77777777" w:rsidTr="0032674F">
        <w:tc>
          <w:tcPr>
            <w:tcW w:w="1696" w:type="dxa"/>
            <w:vAlign w:val="center"/>
          </w:tcPr>
          <w:p w14:paraId="21259E61" w14:textId="77777777" w:rsidR="0044605B" w:rsidRPr="0032674F" w:rsidRDefault="0044605B" w:rsidP="001F37FD">
            <w:pPr>
              <w:pStyle w:val="Tabletext"/>
            </w:pPr>
            <w:r w:rsidRPr="0032674F">
              <w:t>1</w:t>
            </w:r>
          </w:p>
        </w:tc>
        <w:tc>
          <w:tcPr>
            <w:tcW w:w="1919" w:type="dxa"/>
            <w:vAlign w:val="center"/>
          </w:tcPr>
          <w:p w14:paraId="3B39A962" w14:textId="7B23790F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softHyphen/>
            </w:r>
            <w:r>
              <w:softHyphen/>
            </w: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2E23ECA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电源</w:t>
            </w:r>
            <w:r w:rsidRPr="0032674F">
              <w:t>3.3V</w:t>
            </w:r>
          </w:p>
        </w:tc>
        <w:tc>
          <w:tcPr>
            <w:tcW w:w="1508" w:type="dxa"/>
            <w:vAlign w:val="center"/>
          </w:tcPr>
          <w:p w14:paraId="333A39D4" w14:textId="68972CD3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32674F" w14:paraId="017F659A" w14:textId="77777777" w:rsidTr="0032674F">
        <w:tc>
          <w:tcPr>
            <w:tcW w:w="1696" w:type="dxa"/>
            <w:vAlign w:val="center"/>
          </w:tcPr>
          <w:p w14:paraId="5324A6F1" w14:textId="77777777" w:rsidR="0044605B" w:rsidRPr="0032674F" w:rsidRDefault="0044605B" w:rsidP="001F37FD">
            <w:pPr>
              <w:pStyle w:val="Tabletext"/>
            </w:pPr>
            <w:r w:rsidRPr="0032674F">
              <w:t>2</w:t>
            </w:r>
          </w:p>
        </w:tc>
        <w:tc>
          <w:tcPr>
            <w:tcW w:w="1919" w:type="dxa"/>
            <w:vAlign w:val="center"/>
          </w:tcPr>
          <w:p w14:paraId="40253F19" w14:textId="1C2C3FC5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6FF269D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地</w:t>
            </w:r>
          </w:p>
        </w:tc>
        <w:tc>
          <w:tcPr>
            <w:tcW w:w="1508" w:type="dxa"/>
            <w:vAlign w:val="center"/>
          </w:tcPr>
          <w:p w14:paraId="41D41D93" w14:textId="0A9F86B4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32674F" w14:paraId="5CF0925B" w14:textId="77777777" w:rsidTr="0032674F">
        <w:tc>
          <w:tcPr>
            <w:tcW w:w="1696" w:type="dxa"/>
            <w:vAlign w:val="center"/>
          </w:tcPr>
          <w:p w14:paraId="0F696637" w14:textId="77777777" w:rsidR="0044605B" w:rsidRPr="0032674F" w:rsidRDefault="0044605B" w:rsidP="001F37FD">
            <w:pPr>
              <w:pStyle w:val="Tabletext"/>
            </w:pPr>
            <w:r w:rsidRPr="0032674F">
              <w:t>3</w:t>
            </w:r>
          </w:p>
        </w:tc>
        <w:tc>
          <w:tcPr>
            <w:tcW w:w="1919" w:type="dxa"/>
            <w:vAlign w:val="center"/>
          </w:tcPr>
          <w:p w14:paraId="59831855" w14:textId="77777777" w:rsidR="0044605B" w:rsidRPr="0032674F" w:rsidRDefault="0044605B" w:rsidP="001F37FD">
            <w:pPr>
              <w:pStyle w:val="Tabletext"/>
            </w:pPr>
            <w:r w:rsidRPr="0032674F">
              <w:t>48</w:t>
            </w:r>
          </w:p>
        </w:tc>
        <w:tc>
          <w:tcPr>
            <w:tcW w:w="1509" w:type="dxa"/>
            <w:vAlign w:val="center"/>
          </w:tcPr>
          <w:p w14:paraId="15495DB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3A9E10A0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38FB9A8" w14:textId="77777777" w:rsidTr="0032674F">
        <w:tc>
          <w:tcPr>
            <w:tcW w:w="1696" w:type="dxa"/>
            <w:vAlign w:val="center"/>
          </w:tcPr>
          <w:p w14:paraId="142B8ACC" w14:textId="77777777" w:rsidR="0044605B" w:rsidRPr="0032674F" w:rsidRDefault="0044605B" w:rsidP="001F37FD">
            <w:pPr>
              <w:pStyle w:val="Tabletext"/>
            </w:pPr>
            <w:r w:rsidRPr="0032674F">
              <w:t>4</w:t>
            </w:r>
          </w:p>
        </w:tc>
        <w:tc>
          <w:tcPr>
            <w:tcW w:w="1919" w:type="dxa"/>
            <w:vAlign w:val="center"/>
          </w:tcPr>
          <w:p w14:paraId="65787080" w14:textId="77777777" w:rsidR="0044605B" w:rsidRPr="0032674F" w:rsidRDefault="0044605B" w:rsidP="001F37FD">
            <w:pPr>
              <w:pStyle w:val="Tabletext"/>
            </w:pPr>
            <w:r w:rsidRPr="0032674F">
              <w:t>47</w:t>
            </w:r>
          </w:p>
        </w:tc>
        <w:tc>
          <w:tcPr>
            <w:tcW w:w="1509" w:type="dxa"/>
            <w:vAlign w:val="center"/>
          </w:tcPr>
          <w:p w14:paraId="5880C7C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5F7CD8A2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67F4BC7" w14:textId="77777777" w:rsidTr="0032674F">
        <w:tc>
          <w:tcPr>
            <w:tcW w:w="1696" w:type="dxa"/>
            <w:vAlign w:val="center"/>
          </w:tcPr>
          <w:p w14:paraId="4BD2571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5</w:t>
            </w:r>
          </w:p>
        </w:tc>
        <w:tc>
          <w:tcPr>
            <w:tcW w:w="1919" w:type="dxa"/>
            <w:vAlign w:val="center"/>
          </w:tcPr>
          <w:p w14:paraId="5F631CB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6</w:t>
            </w:r>
          </w:p>
        </w:tc>
        <w:tc>
          <w:tcPr>
            <w:tcW w:w="1509" w:type="dxa"/>
            <w:vAlign w:val="center"/>
          </w:tcPr>
          <w:p w14:paraId="7852584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A115890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77E95EF" w14:textId="77777777" w:rsidTr="0032674F">
        <w:tc>
          <w:tcPr>
            <w:tcW w:w="1696" w:type="dxa"/>
            <w:vAlign w:val="center"/>
          </w:tcPr>
          <w:p w14:paraId="6C8AE55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6</w:t>
            </w:r>
          </w:p>
        </w:tc>
        <w:tc>
          <w:tcPr>
            <w:tcW w:w="1919" w:type="dxa"/>
            <w:vAlign w:val="center"/>
          </w:tcPr>
          <w:p w14:paraId="278DF2F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5</w:t>
            </w:r>
          </w:p>
        </w:tc>
        <w:tc>
          <w:tcPr>
            <w:tcW w:w="1509" w:type="dxa"/>
            <w:vAlign w:val="center"/>
          </w:tcPr>
          <w:p w14:paraId="0BAF6B11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63AB2385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1788098" w14:textId="77777777" w:rsidTr="0032674F">
        <w:tc>
          <w:tcPr>
            <w:tcW w:w="1696" w:type="dxa"/>
            <w:vAlign w:val="center"/>
          </w:tcPr>
          <w:p w14:paraId="0E4ACBE4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7</w:t>
            </w:r>
          </w:p>
        </w:tc>
        <w:tc>
          <w:tcPr>
            <w:tcW w:w="1919" w:type="dxa"/>
            <w:vAlign w:val="center"/>
          </w:tcPr>
          <w:p w14:paraId="667CAA0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4</w:t>
            </w:r>
          </w:p>
        </w:tc>
        <w:tc>
          <w:tcPr>
            <w:tcW w:w="1509" w:type="dxa"/>
            <w:vAlign w:val="center"/>
          </w:tcPr>
          <w:p w14:paraId="5794350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6BC2F687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6F21C1C" w14:textId="77777777" w:rsidTr="0032674F">
        <w:tc>
          <w:tcPr>
            <w:tcW w:w="1696" w:type="dxa"/>
            <w:vAlign w:val="center"/>
          </w:tcPr>
          <w:p w14:paraId="76EA221B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8</w:t>
            </w:r>
          </w:p>
        </w:tc>
        <w:tc>
          <w:tcPr>
            <w:tcW w:w="1919" w:type="dxa"/>
            <w:vAlign w:val="center"/>
          </w:tcPr>
          <w:p w14:paraId="0F2B4C5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3</w:t>
            </w:r>
          </w:p>
        </w:tc>
        <w:tc>
          <w:tcPr>
            <w:tcW w:w="1509" w:type="dxa"/>
            <w:vAlign w:val="center"/>
          </w:tcPr>
          <w:p w14:paraId="0B1B5F2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341CFBBC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45FB8FA8" w14:textId="77777777" w:rsidTr="0032674F">
        <w:tc>
          <w:tcPr>
            <w:tcW w:w="1696" w:type="dxa"/>
            <w:vAlign w:val="center"/>
          </w:tcPr>
          <w:p w14:paraId="212D3C9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9</w:t>
            </w:r>
          </w:p>
        </w:tc>
        <w:tc>
          <w:tcPr>
            <w:tcW w:w="1919" w:type="dxa"/>
            <w:vAlign w:val="center"/>
          </w:tcPr>
          <w:p w14:paraId="5F79F4D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2</w:t>
            </w:r>
          </w:p>
        </w:tc>
        <w:tc>
          <w:tcPr>
            <w:tcW w:w="1509" w:type="dxa"/>
            <w:vAlign w:val="center"/>
          </w:tcPr>
          <w:p w14:paraId="64B3F98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6779C807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B380F03" w14:textId="77777777" w:rsidTr="0032674F">
        <w:tc>
          <w:tcPr>
            <w:tcW w:w="1696" w:type="dxa"/>
            <w:vAlign w:val="center"/>
          </w:tcPr>
          <w:p w14:paraId="5EC2F51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0</w:t>
            </w:r>
          </w:p>
        </w:tc>
        <w:tc>
          <w:tcPr>
            <w:tcW w:w="1919" w:type="dxa"/>
            <w:vAlign w:val="center"/>
          </w:tcPr>
          <w:p w14:paraId="7840B9F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1</w:t>
            </w:r>
          </w:p>
        </w:tc>
        <w:tc>
          <w:tcPr>
            <w:tcW w:w="1509" w:type="dxa"/>
            <w:vAlign w:val="center"/>
          </w:tcPr>
          <w:p w14:paraId="662AE6F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16EB480E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6A5604B" w14:textId="77777777" w:rsidTr="0032674F">
        <w:tc>
          <w:tcPr>
            <w:tcW w:w="1696" w:type="dxa"/>
            <w:vAlign w:val="center"/>
          </w:tcPr>
          <w:p w14:paraId="10A4BC5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1</w:t>
            </w:r>
          </w:p>
        </w:tc>
        <w:tc>
          <w:tcPr>
            <w:tcW w:w="1919" w:type="dxa"/>
            <w:vAlign w:val="center"/>
          </w:tcPr>
          <w:p w14:paraId="1AD9E55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4</w:t>
            </w: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344019F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1A31E185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17090512" w14:textId="77777777" w:rsidTr="0032674F">
        <w:tc>
          <w:tcPr>
            <w:tcW w:w="1696" w:type="dxa"/>
            <w:vAlign w:val="center"/>
          </w:tcPr>
          <w:p w14:paraId="116BE0D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2</w:t>
            </w:r>
          </w:p>
        </w:tc>
        <w:tc>
          <w:tcPr>
            <w:tcW w:w="1919" w:type="dxa"/>
            <w:vAlign w:val="center"/>
          </w:tcPr>
          <w:p w14:paraId="729D1F1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9</w:t>
            </w:r>
          </w:p>
        </w:tc>
        <w:tc>
          <w:tcPr>
            <w:tcW w:w="1509" w:type="dxa"/>
            <w:vAlign w:val="center"/>
          </w:tcPr>
          <w:p w14:paraId="10BDF1A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61EB32CE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4FCD13A" w14:textId="77777777" w:rsidTr="0032674F">
        <w:tc>
          <w:tcPr>
            <w:tcW w:w="1696" w:type="dxa"/>
            <w:vAlign w:val="center"/>
          </w:tcPr>
          <w:p w14:paraId="50143D2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3</w:t>
            </w:r>
          </w:p>
        </w:tc>
        <w:tc>
          <w:tcPr>
            <w:tcW w:w="1919" w:type="dxa"/>
            <w:vAlign w:val="center"/>
          </w:tcPr>
          <w:p w14:paraId="337B1B8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0</w:t>
            </w:r>
            <w:r w:rsidRPr="0032674F">
              <w:t>1</w:t>
            </w:r>
          </w:p>
        </w:tc>
        <w:tc>
          <w:tcPr>
            <w:tcW w:w="1509" w:type="dxa"/>
            <w:vAlign w:val="center"/>
          </w:tcPr>
          <w:p w14:paraId="14DB9E0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84B1F4E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7817A81" w14:textId="77777777" w:rsidTr="0032674F">
        <w:tc>
          <w:tcPr>
            <w:tcW w:w="1696" w:type="dxa"/>
            <w:vAlign w:val="center"/>
          </w:tcPr>
          <w:p w14:paraId="71F3420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4</w:t>
            </w:r>
          </w:p>
        </w:tc>
        <w:tc>
          <w:tcPr>
            <w:tcW w:w="1919" w:type="dxa"/>
            <w:vAlign w:val="center"/>
          </w:tcPr>
          <w:p w14:paraId="1C39344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0</w:t>
            </w:r>
            <w:r w:rsidRPr="0032674F">
              <w:t>2</w:t>
            </w:r>
          </w:p>
        </w:tc>
        <w:tc>
          <w:tcPr>
            <w:tcW w:w="1509" w:type="dxa"/>
            <w:vAlign w:val="center"/>
          </w:tcPr>
          <w:p w14:paraId="59985081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355393C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AFAE64F" w14:textId="77777777" w:rsidTr="0032674F">
        <w:tc>
          <w:tcPr>
            <w:tcW w:w="1696" w:type="dxa"/>
            <w:vAlign w:val="center"/>
          </w:tcPr>
          <w:p w14:paraId="7D457A2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5</w:t>
            </w:r>
          </w:p>
        </w:tc>
        <w:tc>
          <w:tcPr>
            <w:tcW w:w="1919" w:type="dxa"/>
            <w:vAlign w:val="center"/>
          </w:tcPr>
          <w:p w14:paraId="6D6D365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3</w:t>
            </w:r>
          </w:p>
        </w:tc>
        <w:tc>
          <w:tcPr>
            <w:tcW w:w="1509" w:type="dxa"/>
            <w:vAlign w:val="center"/>
          </w:tcPr>
          <w:p w14:paraId="11C981CB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7A84FD6B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6A6FC48" w14:textId="77777777" w:rsidTr="0032674F">
        <w:tc>
          <w:tcPr>
            <w:tcW w:w="1696" w:type="dxa"/>
            <w:vAlign w:val="center"/>
          </w:tcPr>
          <w:p w14:paraId="666248E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6</w:t>
            </w:r>
          </w:p>
        </w:tc>
        <w:tc>
          <w:tcPr>
            <w:tcW w:w="1919" w:type="dxa"/>
            <w:vAlign w:val="center"/>
          </w:tcPr>
          <w:p w14:paraId="6392B3F5" w14:textId="24FF5805" w:rsidR="0044605B" w:rsidRPr="0032674F" w:rsidRDefault="00216523" w:rsidP="001F37FD">
            <w:pPr>
              <w:pStyle w:val="Tabletext"/>
              <w:rPr>
                <w:rFonts w:cs="宋体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0E0E9E24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地</w:t>
            </w:r>
          </w:p>
        </w:tc>
        <w:tc>
          <w:tcPr>
            <w:tcW w:w="1508" w:type="dxa"/>
            <w:vAlign w:val="center"/>
          </w:tcPr>
          <w:p w14:paraId="61D58047" w14:textId="2B971356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softHyphen/>
              <w:t>-</w:t>
            </w:r>
          </w:p>
        </w:tc>
      </w:tr>
      <w:tr w:rsidR="0044605B" w:rsidRPr="0032674F" w14:paraId="272307AB" w14:textId="77777777" w:rsidTr="0032674F">
        <w:tc>
          <w:tcPr>
            <w:tcW w:w="1696" w:type="dxa"/>
            <w:vAlign w:val="center"/>
          </w:tcPr>
          <w:p w14:paraId="5F2943D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7</w:t>
            </w:r>
          </w:p>
        </w:tc>
        <w:tc>
          <w:tcPr>
            <w:tcW w:w="1919" w:type="dxa"/>
            <w:vAlign w:val="center"/>
          </w:tcPr>
          <w:p w14:paraId="4D1CD90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5</w:t>
            </w:r>
          </w:p>
        </w:tc>
        <w:tc>
          <w:tcPr>
            <w:tcW w:w="1509" w:type="dxa"/>
            <w:vAlign w:val="center"/>
          </w:tcPr>
          <w:p w14:paraId="66BF1C1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CA66950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E78B60C" w14:textId="77777777" w:rsidTr="0032674F">
        <w:tc>
          <w:tcPr>
            <w:tcW w:w="1696" w:type="dxa"/>
            <w:vAlign w:val="center"/>
          </w:tcPr>
          <w:p w14:paraId="05E9EA4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8</w:t>
            </w:r>
          </w:p>
        </w:tc>
        <w:tc>
          <w:tcPr>
            <w:tcW w:w="1919" w:type="dxa"/>
            <w:vAlign w:val="center"/>
          </w:tcPr>
          <w:p w14:paraId="79CDD11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4</w:t>
            </w:r>
          </w:p>
        </w:tc>
        <w:tc>
          <w:tcPr>
            <w:tcW w:w="1509" w:type="dxa"/>
            <w:vAlign w:val="center"/>
          </w:tcPr>
          <w:p w14:paraId="67DACEF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5041FC4B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56D337B3" w14:textId="77777777" w:rsidTr="0032674F">
        <w:tc>
          <w:tcPr>
            <w:tcW w:w="1696" w:type="dxa"/>
            <w:vAlign w:val="center"/>
          </w:tcPr>
          <w:p w14:paraId="47EC93F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9</w:t>
            </w:r>
          </w:p>
        </w:tc>
        <w:tc>
          <w:tcPr>
            <w:tcW w:w="1919" w:type="dxa"/>
            <w:vAlign w:val="center"/>
          </w:tcPr>
          <w:p w14:paraId="59F47D7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2</w:t>
            </w:r>
          </w:p>
        </w:tc>
        <w:tc>
          <w:tcPr>
            <w:tcW w:w="1509" w:type="dxa"/>
            <w:vAlign w:val="center"/>
          </w:tcPr>
          <w:p w14:paraId="137EDE5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5242605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1DC6E7D4" w14:textId="77777777" w:rsidTr="0032674F">
        <w:tc>
          <w:tcPr>
            <w:tcW w:w="1696" w:type="dxa"/>
            <w:vAlign w:val="center"/>
          </w:tcPr>
          <w:p w14:paraId="000CBC7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0</w:t>
            </w:r>
          </w:p>
        </w:tc>
        <w:tc>
          <w:tcPr>
            <w:tcW w:w="1919" w:type="dxa"/>
            <w:vAlign w:val="center"/>
          </w:tcPr>
          <w:p w14:paraId="03A73DC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1</w:t>
            </w:r>
          </w:p>
        </w:tc>
        <w:tc>
          <w:tcPr>
            <w:tcW w:w="1509" w:type="dxa"/>
            <w:vAlign w:val="center"/>
          </w:tcPr>
          <w:p w14:paraId="41F9001D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886285B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3D16821" w14:textId="77777777" w:rsidTr="0032674F">
        <w:tc>
          <w:tcPr>
            <w:tcW w:w="1696" w:type="dxa"/>
            <w:vAlign w:val="center"/>
          </w:tcPr>
          <w:p w14:paraId="72B86F6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1</w:t>
            </w:r>
          </w:p>
        </w:tc>
        <w:tc>
          <w:tcPr>
            <w:tcW w:w="1919" w:type="dxa"/>
            <w:vAlign w:val="center"/>
          </w:tcPr>
          <w:p w14:paraId="2896B5E2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38CC757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16C44D2D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0B765CA" w14:textId="77777777" w:rsidTr="0032674F">
        <w:tc>
          <w:tcPr>
            <w:tcW w:w="1696" w:type="dxa"/>
            <w:vAlign w:val="center"/>
          </w:tcPr>
          <w:p w14:paraId="139476FC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2</w:t>
            </w:r>
          </w:p>
        </w:tc>
        <w:tc>
          <w:tcPr>
            <w:tcW w:w="1919" w:type="dxa"/>
            <w:vAlign w:val="center"/>
          </w:tcPr>
          <w:p w14:paraId="41A54F7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9</w:t>
            </w:r>
          </w:p>
        </w:tc>
        <w:tc>
          <w:tcPr>
            <w:tcW w:w="1509" w:type="dxa"/>
            <w:vAlign w:val="center"/>
          </w:tcPr>
          <w:p w14:paraId="7DE6E26B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1D8920AE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3D642311" w14:textId="77777777" w:rsidTr="0032674F">
        <w:tc>
          <w:tcPr>
            <w:tcW w:w="1696" w:type="dxa"/>
            <w:vAlign w:val="center"/>
          </w:tcPr>
          <w:p w14:paraId="06C8C12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3</w:t>
            </w:r>
          </w:p>
        </w:tc>
        <w:tc>
          <w:tcPr>
            <w:tcW w:w="1919" w:type="dxa"/>
            <w:vAlign w:val="center"/>
          </w:tcPr>
          <w:p w14:paraId="5EA7265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8</w:t>
            </w:r>
          </w:p>
        </w:tc>
        <w:tc>
          <w:tcPr>
            <w:tcW w:w="1509" w:type="dxa"/>
            <w:vAlign w:val="center"/>
          </w:tcPr>
          <w:p w14:paraId="4D77FA9B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ED5DBF6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60702CD2" w14:textId="77777777" w:rsidTr="0032674F">
        <w:tc>
          <w:tcPr>
            <w:tcW w:w="1696" w:type="dxa"/>
            <w:vAlign w:val="center"/>
          </w:tcPr>
          <w:p w14:paraId="45A20D94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4</w:t>
            </w:r>
          </w:p>
        </w:tc>
        <w:tc>
          <w:tcPr>
            <w:tcW w:w="1919" w:type="dxa"/>
            <w:vAlign w:val="center"/>
          </w:tcPr>
          <w:p w14:paraId="74EFCEC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7</w:t>
            </w:r>
          </w:p>
        </w:tc>
        <w:tc>
          <w:tcPr>
            <w:tcW w:w="1509" w:type="dxa"/>
            <w:vAlign w:val="center"/>
          </w:tcPr>
          <w:p w14:paraId="2EDC138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BE662FC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75E5F5B7" w14:textId="77777777" w:rsidTr="0032674F">
        <w:tc>
          <w:tcPr>
            <w:tcW w:w="1696" w:type="dxa"/>
            <w:vAlign w:val="center"/>
          </w:tcPr>
          <w:p w14:paraId="4A7454D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5</w:t>
            </w:r>
          </w:p>
        </w:tc>
        <w:tc>
          <w:tcPr>
            <w:tcW w:w="1919" w:type="dxa"/>
            <w:vAlign w:val="center"/>
          </w:tcPr>
          <w:p w14:paraId="6BE8CE05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0</w:t>
            </w:r>
            <w:r w:rsidRPr="0032674F">
              <w:t>8</w:t>
            </w:r>
          </w:p>
        </w:tc>
        <w:tc>
          <w:tcPr>
            <w:tcW w:w="1509" w:type="dxa"/>
            <w:vAlign w:val="center"/>
          </w:tcPr>
          <w:p w14:paraId="5D347BF1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4183BC92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7E1E05EE" w14:textId="77777777" w:rsidTr="0032674F">
        <w:tc>
          <w:tcPr>
            <w:tcW w:w="1696" w:type="dxa"/>
            <w:vAlign w:val="center"/>
          </w:tcPr>
          <w:p w14:paraId="1210750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6</w:t>
            </w:r>
          </w:p>
        </w:tc>
        <w:tc>
          <w:tcPr>
            <w:tcW w:w="1919" w:type="dxa"/>
            <w:vAlign w:val="center"/>
          </w:tcPr>
          <w:p w14:paraId="1C6657A6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0</w:t>
            </w:r>
            <w:r w:rsidRPr="0032674F">
              <w:t>9</w:t>
            </w:r>
          </w:p>
        </w:tc>
        <w:tc>
          <w:tcPr>
            <w:tcW w:w="1509" w:type="dxa"/>
            <w:vAlign w:val="center"/>
          </w:tcPr>
          <w:p w14:paraId="1D3D476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52EA35C7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7D647CB" w14:textId="77777777" w:rsidTr="0032674F">
        <w:tc>
          <w:tcPr>
            <w:tcW w:w="1696" w:type="dxa"/>
            <w:vAlign w:val="center"/>
          </w:tcPr>
          <w:p w14:paraId="60D6783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7</w:t>
            </w:r>
          </w:p>
        </w:tc>
        <w:tc>
          <w:tcPr>
            <w:tcW w:w="1919" w:type="dxa"/>
            <w:vAlign w:val="center"/>
          </w:tcPr>
          <w:p w14:paraId="1ECEC075" w14:textId="5DCD8A4E" w:rsidR="0044605B" w:rsidRPr="0032674F" w:rsidRDefault="00216523" w:rsidP="001F37FD">
            <w:pPr>
              <w:pStyle w:val="Tabletext"/>
              <w:rPr>
                <w:rFonts w:cs="宋体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7CBA003F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GND</w:t>
            </w:r>
          </w:p>
        </w:tc>
        <w:tc>
          <w:tcPr>
            <w:tcW w:w="1508" w:type="dxa"/>
            <w:vAlign w:val="center"/>
          </w:tcPr>
          <w:p w14:paraId="06A8767D" w14:textId="313FB7CA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32674F" w14:paraId="29581185" w14:textId="77777777" w:rsidTr="0032674F">
        <w:tc>
          <w:tcPr>
            <w:tcW w:w="1696" w:type="dxa"/>
            <w:vAlign w:val="center"/>
          </w:tcPr>
          <w:p w14:paraId="428CFAE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8</w:t>
            </w:r>
          </w:p>
        </w:tc>
        <w:tc>
          <w:tcPr>
            <w:tcW w:w="1919" w:type="dxa"/>
            <w:vAlign w:val="center"/>
          </w:tcPr>
          <w:p w14:paraId="3583618A" w14:textId="747A97F9" w:rsidR="0044605B" w:rsidRPr="0032674F" w:rsidRDefault="00216523" w:rsidP="001F37FD">
            <w:pPr>
              <w:pStyle w:val="Tabletext"/>
              <w:rPr>
                <w:rFonts w:cs="宋体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1509" w:type="dxa"/>
            <w:vAlign w:val="center"/>
          </w:tcPr>
          <w:p w14:paraId="0C41C64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5</w:t>
            </w:r>
            <w:r w:rsidRPr="0032674F">
              <w:t>V</w:t>
            </w:r>
            <w:r w:rsidRPr="0032674F">
              <w:t>电源</w:t>
            </w:r>
          </w:p>
        </w:tc>
        <w:tc>
          <w:tcPr>
            <w:tcW w:w="1508" w:type="dxa"/>
            <w:vAlign w:val="center"/>
          </w:tcPr>
          <w:p w14:paraId="525F33EE" w14:textId="1E251243" w:rsidR="0044605B" w:rsidRPr="0032674F" w:rsidRDefault="00216523" w:rsidP="001F37F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</w:tr>
      <w:tr w:rsidR="0044605B" w:rsidRPr="0032674F" w14:paraId="00AB8879" w14:textId="77777777" w:rsidTr="0032674F">
        <w:tc>
          <w:tcPr>
            <w:tcW w:w="1696" w:type="dxa"/>
            <w:vAlign w:val="center"/>
          </w:tcPr>
          <w:p w14:paraId="32A4EFE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lastRenderedPageBreak/>
              <w:t>2</w:t>
            </w:r>
            <w:r w:rsidRPr="0032674F">
              <w:t>9</w:t>
            </w:r>
          </w:p>
        </w:tc>
        <w:tc>
          <w:tcPr>
            <w:tcW w:w="1919" w:type="dxa"/>
            <w:vAlign w:val="center"/>
          </w:tcPr>
          <w:p w14:paraId="7C949A41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3</w:t>
            </w:r>
          </w:p>
        </w:tc>
        <w:tc>
          <w:tcPr>
            <w:tcW w:w="1509" w:type="dxa"/>
            <w:vAlign w:val="center"/>
          </w:tcPr>
          <w:p w14:paraId="6BEE9CEE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3C075743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06682C44" w14:textId="77777777" w:rsidTr="0032674F">
        <w:tc>
          <w:tcPr>
            <w:tcW w:w="1696" w:type="dxa"/>
            <w:vAlign w:val="center"/>
          </w:tcPr>
          <w:p w14:paraId="4F9F495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0</w:t>
            </w:r>
          </w:p>
        </w:tc>
        <w:tc>
          <w:tcPr>
            <w:tcW w:w="1919" w:type="dxa"/>
            <w:vAlign w:val="center"/>
          </w:tcPr>
          <w:p w14:paraId="2CCDA870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1</w:t>
            </w:r>
            <w:r w:rsidRPr="0032674F">
              <w:t>4</w:t>
            </w:r>
          </w:p>
        </w:tc>
        <w:tc>
          <w:tcPr>
            <w:tcW w:w="1509" w:type="dxa"/>
            <w:vAlign w:val="center"/>
          </w:tcPr>
          <w:p w14:paraId="68C38C1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30E2C339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2B4094B4" w14:textId="77777777" w:rsidTr="0032674F">
        <w:tc>
          <w:tcPr>
            <w:tcW w:w="1696" w:type="dxa"/>
            <w:vAlign w:val="center"/>
          </w:tcPr>
          <w:p w14:paraId="6576D5E9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1</w:t>
            </w:r>
          </w:p>
        </w:tc>
        <w:tc>
          <w:tcPr>
            <w:tcW w:w="1919" w:type="dxa"/>
            <w:vAlign w:val="center"/>
          </w:tcPr>
          <w:p w14:paraId="1AF9481A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0</w:t>
            </w:r>
          </w:p>
        </w:tc>
        <w:tc>
          <w:tcPr>
            <w:tcW w:w="1509" w:type="dxa"/>
            <w:vAlign w:val="center"/>
          </w:tcPr>
          <w:p w14:paraId="684FDBF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5AB6A0B8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  <w:tr w:rsidR="0044605B" w:rsidRPr="0032674F" w14:paraId="20218DE1" w14:textId="77777777" w:rsidTr="0032674F">
        <w:tc>
          <w:tcPr>
            <w:tcW w:w="1696" w:type="dxa"/>
            <w:vAlign w:val="center"/>
          </w:tcPr>
          <w:p w14:paraId="67957968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3</w:t>
            </w:r>
            <w:r w:rsidRPr="0032674F">
              <w:t>2</w:t>
            </w:r>
          </w:p>
        </w:tc>
        <w:tc>
          <w:tcPr>
            <w:tcW w:w="1919" w:type="dxa"/>
            <w:vAlign w:val="center"/>
          </w:tcPr>
          <w:p w14:paraId="6C5F7793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2</w:t>
            </w:r>
            <w:r w:rsidRPr="0032674F">
              <w:t>3</w:t>
            </w:r>
          </w:p>
        </w:tc>
        <w:tc>
          <w:tcPr>
            <w:tcW w:w="1509" w:type="dxa"/>
            <w:vAlign w:val="center"/>
          </w:tcPr>
          <w:p w14:paraId="257B38B7" w14:textId="77777777" w:rsidR="0044605B" w:rsidRPr="0032674F" w:rsidRDefault="0044605B" w:rsidP="001F37FD">
            <w:pPr>
              <w:pStyle w:val="Tabletext"/>
            </w:pPr>
            <w:r w:rsidRPr="0032674F">
              <w:rPr>
                <w:rFonts w:hint="eastAsia"/>
              </w:rPr>
              <w:t>IO</w:t>
            </w:r>
          </w:p>
        </w:tc>
        <w:tc>
          <w:tcPr>
            <w:tcW w:w="1508" w:type="dxa"/>
            <w:vAlign w:val="center"/>
          </w:tcPr>
          <w:p w14:paraId="033B9721" w14:textId="77777777" w:rsidR="0044605B" w:rsidRPr="0032674F" w:rsidRDefault="0044605B" w:rsidP="001F37FD">
            <w:pPr>
              <w:pStyle w:val="Tabletext"/>
            </w:pPr>
            <w:r w:rsidRPr="0032674F">
              <w:t>3.3V</w:t>
            </w:r>
          </w:p>
        </w:tc>
      </w:tr>
    </w:tbl>
    <w:p w14:paraId="424CAFC1" w14:textId="77777777" w:rsidR="0044605B" w:rsidRPr="002D7085" w:rsidRDefault="0044605B" w:rsidP="0044605B">
      <w:pPr>
        <w:widowControl/>
        <w:ind w:firstLine="480"/>
        <w:rPr>
          <w:rFonts w:ascii="宋体" w:cs="宋体"/>
          <w:b/>
          <w:sz w:val="20"/>
        </w:rPr>
      </w:pPr>
      <w:r>
        <w:rPr>
          <w:noProof/>
        </w:rPr>
        <w:br w:type="page"/>
      </w:r>
    </w:p>
    <w:p w14:paraId="12FF66BE" w14:textId="51FD1C4D" w:rsidR="0044605B" w:rsidRPr="0023691B" w:rsidRDefault="0044605B" w:rsidP="00E76BCF">
      <w:pPr>
        <w:pStyle w:val="1"/>
        <w:rPr>
          <w:sz w:val="144"/>
          <w:szCs w:val="144"/>
        </w:rPr>
      </w:pPr>
      <w:bookmarkStart w:id="74" w:name="_Toc101799119"/>
      <w:r w:rsidRPr="0023691B">
        <w:rPr>
          <w:rFonts w:hint="eastAsia"/>
        </w:rPr>
        <w:lastRenderedPageBreak/>
        <w:t>开发板使用</w:t>
      </w:r>
      <w:bookmarkEnd w:id="74"/>
    </w:p>
    <w:p w14:paraId="6B154284" w14:textId="0F4D1A70" w:rsidR="0044605B" w:rsidRPr="00C54C28" w:rsidRDefault="0044605B" w:rsidP="00F7308C">
      <w:pPr>
        <w:pStyle w:val="2"/>
        <w:rPr>
          <w:b w:val="0"/>
        </w:rPr>
      </w:pPr>
      <w:bookmarkStart w:id="75" w:name="_Toc101799120"/>
      <w:r w:rsidRPr="00C54C28">
        <w:rPr>
          <w:rFonts w:hint="eastAsia"/>
        </w:rPr>
        <w:t>工程导入</w:t>
      </w:r>
      <w:bookmarkEnd w:id="75"/>
    </w:p>
    <w:p w14:paraId="29A5A456" w14:textId="006B173A" w:rsidR="0044605B" w:rsidRPr="00FF6689" w:rsidRDefault="0044605B" w:rsidP="00D70964">
      <w:pPr>
        <w:ind w:firstLine="480"/>
      </w:pPr>
      <w:r w:rsidRPr="00FF6689">
        <w:rPr>
          <w:rFonts w:hint="eastAsia"/>
        </w:rPr>
        <w:t>具体软件操作说明参见</w:t>
      </w:r>
      <w:r w:rsidR="00216523" w:rsidRPr="00D70964">
        <w:rPr>
          <w:i/>
        </w:rPr>
        <w:fldChar w:fldCharType="begin"/>
      </w:r>
      <w:r w:rsidR="00216523" w:rsidRPr="00D70964">
        <w:rPr>
          <w:i/>
        </w:rPr>
        <w:instrText xml:space="preserve"> HYPERLINK "http://cdn.gowinsemi.com.cn/SUG100.pdf" </w:instrText>
      </w:r>
      <w:r w:rsidR="00216523" w:rsidRPr="00D70964">
        <w:rPr>
          <w:i/>
        </w:rPr>
        <w:fldChar w:fldCharType="separate"/>
      </w:r>
      <w:r w:rsidR="00216523" w:rsidRPr="00D70964">
        <w:rPr>
          <w:rStyle w:val="a8"/>
          <w:rFonts w:hint="eastAsia"/>
          <w:i/>
        </w:rPr>
        <w:t>SUG100</w:t>
      </w:r>
      <w:r w:rsidR="00216523" w:rsidRPr="00D70964">
        <w:rPr>
          <w:rStyle w:val="a8"/>
          <w:rFonts w:hint="eastAsia"/>
          <w:i/>
        </w:rPr>
        <w:t>，</w:t>
      </w:r>
      <w:r w:rsidR="00216523" w:rsidRPr="00D70964">
        <w:rPr>
          <w:rStyle w:val="a8"/>
          <w:rFonts w:hint="eastAsia"/>
          <w:i/>
        </w:rPr>
        <w:t>Gowin</w:t>
      </w:r>
      <w:proofErr w:type="gramStart"/>
      <w:r w:rsidR="00216523" w:rsidRPr="00D70964">
        <w:rPr>
          <w:rStyle w:val="a8"/>
          <w:rFonts w:hint="eastAsia"/>
          <w:i/>
        </w:rPr>
        <w:t>云源软件</w:t>
      </w:r>
      <w:proofErr w:type="gramEnd"/>
      <w:r w:rsidR="00216523" w:rsidRPr="00D70964">
        <w:rPr>
          <w:rStyle w:val="a8"/>
          <w:rFonts w:hint="eastAsia"/>
          <w:i/>
        </w:rPr>
        <w:t>用户手册</w:t>
      </w:r>
      <w:r w:rsidR="00216523" w:rsidRPr="00D70964">
        <w:rPr>
          <w:i/>
        </w:rPr>
        <w:fldChar w:fldCharType="end"/>
      </w:r>
      <w:r w:rsidR="00216523">
        <w:rPr>
          <w:rFonts w:hint="eastAsia"/>
        </w:rPr>
        <w:t>。</w:t>
      </w:r>
    </w:p>
    <w:p w14:paraId="529E3DC0" w14:textId="0A079CAF" w:rsidR="0044605B" w:rsidRPr="00FF6689" w:rsidRDefault="0044605B" w:rsidP="003834FC">
      <w:pPr>
        <w:pStyle w:val="Numberlist"/>
        <w:numPr>
          <w:ilvl w:val="0"/>
          <w:numId w:val="21"/>
        </w:numPr>
      </w:pPr>
      <w:r w:rsidRPr="00FF6689">
        <w:rPr>
          <w:rFonts w:hint="eastAsia"/>
        </w:rPr>
        <w:t>直接点击</w:t>
      </w:r>
      <w:r w:rsidRPr="00FF6689">
        <w:rPr>
          <w:rFonts w:hint="eastAsia"/>
        </w:rPr>
        <w:t>.</w:t>
      </w:r>
      <w:proofErr w:type="spellStart"/>
      <w:r w:rsidRPr="00FF6689">
        <w:t>gprj</w:t>
      </w:r>
      <w:proofErr w:type="spellEnd"/>
      <w:r w:rsidRPr="00FF6689">
        <w:rPr>
          <w:rFonts w:hint="eastAsia"/>
        </w:rPr>
        <w:t>文件</w:t>
      </w:r>
      <w:r w:rsidR="00622CBB">
        <w:rPr>
          <w:rFonts w:hint="eastAsia"/>
        </w:rPr>
        <w:t>；</w:t>
      </w:r>
    </w:p>
    <w:p w14:paraId="12EF5F6B" w14:textId="4448387E" w:rsidR="0032674F" w:rsidRDefault="00622CBB" w:rsidP="003834FC">
      <w:pPr>
        <w:pStyle w:val="Numberlist"/>
      </w:pPr>
      <w:r>
        <w:rPr>
          <w:rFonts w:hint="eastAsia"/>
        </w:rPr>
        <w:t>进入开发软件后点击“文件</w:t>
      </w:r>
      <w:r>
        <w:rPr>
          <w:rFonts w:hint="eastAsia"/>
        </w:rPr>
        <w:t xml:space="preserve"> &gt; </w:t>
      </w:r>
      <w:r w:rsidR="0044605B" w:rsidRPr="00FF6689">
        <w:rPr>
          <w:rFonts w:hint="eastAsia"/>
        </w:rPr>
        <w:t>打开”选择</w:t>
      </w:r>
      <w:r w:rsidR="0044605B" w:rsidRPr="00FF6689">
        <w:rPr>
          <w:rFonts w:hint="eastAsia"/>
        </w:rPr>
        <w:t>.</w:t>
      </w:r>
      <w:proofErr w:type="spellStart"/>
      <w:r w:rsidR="0044605B" w:rsidRPr="00FF6689">
        <w:t>gprj</w:t>
      </w:r>
      <w:proofErr w:type="spellEnd"/>
      <w:r w:rsidR="0044605B" w:rsidRPr="00FF6689">
        <w:rPr>
          <w:rFonts w:hint="eastAsia"/>
        </w:rPr>
        <w:t>文件导入</w:t>
      </w:r>
      <w:r w:rsidR="000A651B">
        <w:rPr>
          <w:rFonts w:hint="eastAsia"/>
        </w:rPr>
        <w:t>。</w:t>
      </w:r>
    </w:p>
    <w:p w14:paraId="063DA111" w14:textId="4E35020D" w:rsidR="0032674F" w:rsidRDefault="000D5166" w:rsidP="000D5166">
      <w:pPr>
        <w:pStyle w:val="af0"/>
      </w:pPr>
      <w:bookmarkStart w:id="76" w:name="_Toc101799081"/>
      <w:r w:rsidRPr="007859A2">
        <w:t>图</w:t>
      </w:r>
      <w:fldSimple w:instr=" STYLEREF 1 \s ">
        <w:r w:rsidR="00937530">
          <w:rPr>
            <w:noProof/>
          </w:rPr>
          <w:t>4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1</w:t>
      </w:r>
      <w:r w:rsidRPr="007859A2">
        <w:fldChar w:fldCharType="end"/>
      </w:r>
      <w:r>
        <w:rPr>
          <w:rFonts w:hint="eastAsia"/>
        </w:rPr>
        <w:t xml:space="preserve"> </w:t>
      </w:r>
      <w:r w:rsidR="0040715B">
        <w:rPr>
          <w:rFonts w:hint="eastAsia"/>
        </w:rPr>
        <w:t>工程导入</w:t>
      </w:r>
      <w:bookmarkEnd w:id="76"/>
    </w:p>
    <w:p w14:paraId="1BB3C5AB" w14:textId="042C5980" w:rsidR="0044605B" w:rsidRPr="00487226" w:rsidRDefault="0044605B" w:rsidP="000D5166">
      <w:pPr>
        <w:pStyle w:val="FigureC"/>
      </w:pPr>
      <w:r w:rsidRPr="005264DD">
        <w:rPr>
          <w:noProof/>
        </w:rPr>
        <w:drawing>
          <wp:inline distT="0" distB="0" distL="0" distR="0" wp14:anchorId="43E3E5BD" wp14:editId="7C9E99E5">
            <wp:extent cx="3824577" cy="3403159"/>
            <wp:effectExtent l="0" t="0" r="5080" b="698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" t="8018" r="-1455" b="6192"/>
                    <a:stretch/>
                  </pic:blipFill>
                  <pic:spPr bwMode="auto">
                    <a:xfrm>
                      <a:off x="0" y="0"/>
                      <a:ext cx="3823970" cy="340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2FF92" w14:textId="21AF1A9C" w:rsidR="0044605B" w:rsidRPr="00C54C28" w:rsidRDefault="0044605B" w:rsidP="00F7308C">
      <w:pPr>
        <w:pStyle w:val="2"/>
        <w:rPr>
          <w:b w:val="0"/>
        </w:rPr>
      </w:pPr>
      <w:bookmarkStart w:id="77" w:name="_Toc101799121"/>
      <w:r w:rsidRPr="00C54C28">
        <w:rPr>
          <w:rFonts w:hint="eastAsia"/>
        </w:rPr>
        <w:t>程序编译和下载</w:t>
      </w:r>
      <w:bookmarkEnd w:id="77"/>
    </w:p>
    <w:p w14:paraId="200364B3" w14:textId="77543C3F" w:rsidR="0044605B" w:rsidRDefault="0044605B" w:rsidP="003834FC">
      <w:pPr>
        <w:pStyle w:val="Numberlist"/>
        <w:numPr>
          <w:ilvl w:val="0"/>
          <w:numId w:val="22"/>
        </w:numPr>
      </w:pPr>
      <w:r w:rsidRPr="00FF6689">
        <w:rPr>
          <w:rFonts w:hint="eastAsia"/>
        </w:rPr>
        <w:t>编写完程序之后保存点击</w:t>
      </w:r>
      <w:r w:rsidR="000A651B">
        <w:rPr>
          <w:rFonts w:hint="eastAsia"/>
        </w:rPr>
        <w:t>“</w:t>
      </w:r>
      <w:r w:rsidR="000A651B" w:rsidRPr="00FF6689">
        <w:rPr>
          <w:rFonts w:hint="eastAsia"/>
        </w:rPr>
        <w:t>Process</w:t>
      </w:r>
      <w:r w:rsidR="000A651B">
        <w:rPr>
          <w:rFonts w:hint="eastAsia"/>
        </w:rPr>
        <w:t xml:space="preserve"> &gt; </w:t>
      </w:r>
      <w:r w:rsidR="000A651B" w:rsidRPr="00FF6689">
        <w:rPr>
          <w:rFonts w:hint="eastAsia"/>
        </w:rPr>
        <w:t>Place</w:t>
      </w:r>
      <w:r w:rsidR="000A651B">
        <w:rPr>
          <w:rFonts w:hint="eastAsia"/>
        </w:rPr>
        <w:t xml:space="preserve"> </w:t>
      </w:r>
      <w:r w:rsidR="000A651B" w:rsidRPr="00FF6689">
        <w:rPr>
          <w:rFonts w:hint="eastAsia"/>
        </w:rPr>
        <w:t>&amp;</w:t>
      </w:r>
      <w:r w:rsidR="000A651B">
        <w:rPr>
          <w:rFonts w:hint="eastAsia"/>
        </w:rPr>
        <w:t xml:space="preserve"> </w:t>
      </w:r>
      <w:r w:rsidR="000A651B" w:rsidRPr="00FF6689">
        <w:rPr>
          <w:rFonts w:hint="eastAsia"/>
        </w:rPr>
        <w:t>Route</w:t>
      </w:r>
      <w:r w:rsidR="000A651B">
        <w:rPr>
          <w:rFonts w:hint="eastAsia"/>
        </w:rPr>
        <w:t>”</w:t>
      </w:r>
      <w:r w:rsidRPr="00FF6689">
        <w:rPr>
          <w:rFonts w:hint="eastAsia"/>
        </w:rPr>
        <w:t>编译，编译通过之后前面会出现绿勾</w:t>
      </w:r>
      <w:r w:rsidR="000A651B">
        <w:rPr>
          <w:rFonts w:hint="eastAsia"/>
        </w:rPr>
        <w:t>；</w:t>
      </w:r>
    </w:p>
    <w:p w14:paraId="07CB1D3B" w14:textId="673BC8CB" w:rsidR="000D5166" w:rsidRPr="00FF6689" w:rsidRDefault="000D5166" w:rsidP="000D5166">
      <w:pPr>
        <w:pStyle w:val="af0"/>
      </w:pPr>
      <w:bookmarkStart w:id="78" w:name="_Toc101799082"/>
      <w:r w:rsidRPr="007859A2">
        <w:lastRenderedPageBreak/>
        <w:t>图</w:t>
      </w:r>
      <w:fldSimple w:instr=" STYLEREF 1 \s ">
        <w:r w:rsidR="00937530">
          <w:rPr>
            <w:noProof/>
          </w:rPr>
          <w:t>4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2</w:t>
      </w:r>
      <w:r w:rsidRPr="007859A2">
        <w:fldChar w:fldCharType="end"/>
      </w:r>
      <w:r w:rsidR="000A651B">
        <w:rPr>
          <w:rFonts w:hint="eastAsia"/>
        </w:rPr>
        <w:t xml:space="preserve"> </w:t>
      </w:r>
      <w:r w:rsidR="000A651B">
        <w:rPr>
          <w:rFonts w:hint="eastAsia"/>
        </w:rPr>
        <w:t>点击</w:t>
      </w:r>
      <w:r w:rsidR="000A651B" w:rsidRPr="00FF6689">
        <w:rPr>
          <w:rFonts w:hint="eastAsia"/>
        </w:rPr>
        <w:t>Place</w:t>
      </w:r>
      <w:r w:rsidR="000A651B">
        <w:rPr>
          <w:rFonts w:hint="eastAsia"/>
        </w:rPr>
        <w:t xml:space="preserve"> </w:t>
      </w:r>
      <w:r w:rsidR="000A651B" w:rsidRPr="00FF6689">
        <w:rPr>
          <w:rFonts w:hint="eastAsia"/>
        </w:rPr>
        <w:t>&amp;</w:t>
      </w:r>
      <w:r w:rsidR="000A651B">
        <w:rPr>
          <w:rFonts w:hint="eastAsia"/>
        </w:rPr>
        <w:t xml:space="preserve"> </w:t>
      </w:r>
      <w:r w:rsidR="000A651B" w:rsidRPr="00FF6689">
        <w:rPr>
          <w:rFonts w:hint="eastAsia"/>
        </w:rPr>
        <w:t>Route</w:t>
      </w:r>
      <w:bookmarkEnd w:id="78"/>
    </w:p>
    <w:p w14:paraId="7B92FCDE" w14:textId="77777777" w:rsidR="000A651B" w:rsidRDefault="0044605B" w:rsidP="000D5166">
      <w:pPr>
        <w:pStyle w:val="FigureC"/>
        <w:rPr>
          <w:noProof/>
        </w:rPr>
      </w:pPr>
      <w:r w:rsidRPr="005264DD">
        <w:rPr>
          <w:noProof/>
        </w:rPr>
        <w:drawing>
          <wp:inline distT="0" distB="0" distL="0" distR="0" wp14:anchorId="7C890118" wp14:editId="2EFBF09A">
            <wp:extent cx="2464435" cy="622871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435" cy="62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3757" w14:textId="66EB7741" w:rsidR="000A651B" w:rsidRDefault="000A651B" w:rsidP="000A651B">
      <w:pPr>
        <w:pStyle w:val="af0"/>
        <w:rPr>
          <w:noProof/>
        </w:rPr>
      </w:pPr>
      <w:bookmarkStart w:id="79" w:name="_Toc101799083"/>
      <w:r w:rsidRPr="007859A2">
        <w:lastRenderedPageBreak/>
        <w:t>图</w:t>
      </w:r>
      <w:fldSimple w:instr=" STYLEREF 1 \s ">
        <w:r w:rsidR="00937530">
          <w:rPr>
            <w:noProof/>
          </w:rPr>
          <w:t>4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3</w:t>
      </w:r>
      <w:r w:rsidRPr="007859A2">
        <w:fldChar w:fldCharType="end"/>
      </w:r>
      <w:r>
        <w:rPr>
          <w:rFonts w:hint="eastAsia"/>
        </w:rPr>
        <w:t xml:space="preserve"> </w:t>
      </w:r>
      <w:r w:rsidR="00F2049E" w:rsidRPr="00FF6689">
        <w:rPr>
          <w:rFonts w:hint="eastAsia"/>
        </w:rPr>
        <w:t>编译</w:t>
      </w:r>
      <w:r w:rsidR="00F2049E">
        <w:rPr>
          <w:rFonts w:hint="eastAsia"/>
        </w:rPr>
        <w:t>成功</w:t>
      </w:r>
      <w:bookmarkEnd w:id="79"/>
    </w:p>
    <w:p w14:paraId="3D3AE6A4" w14:textId="50FBCAC8" w:rsidR="0044605B" w:rsidRDefault="0044605B" w:rsidP="000D5166">
      <w:pPr>
        <w:pStyle w:val="FigureC"/>
        <w:rPr>
          <w:noProof/>
        </w:rPr>
      </w:pPr>
      <w:r w:rsidRPr="00E925AB">
        <w:rPr>
          <w:noProof/>
        </w:rPr>
        <w:t xml:space="preserve"> </w:t>
      </w:r>
      <w:r w:rsidRPr="005264DD">
        <w:rPr>
          <w:noProof/>
        </w:rPr>
        <w:drawing>
          <wp:inline distT="0" distB="0" distL="0" distR="0" wp14:anchorId="124A1997" wp14:editId="3FC480EF">
            <wp:extent cx="2399030" cy="624078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99F2" w14:textId="77777777" w:rsidR="000D5166" w:rsidRDefault="000D5166" w:rsidP="000D5166">
      <w:pPr>
        <w:pStyle w:val="FigureC"/>
      </w:pPr>
    </w:p>
    <w:p w14:paraId="2C41C7DE" w14:textId="3F0B0B8E" w:rsidR="0044605B" w:rsidRDefault="0044605B" w:rsidP="003834FC">
      <w:pPr>
        <w:pStyle w:val="Numberlist"/>
      </w:pPr>
      <w:r w:rsidRPr="00FF6689">
        <w:rPr>
          <w:rFonts w:hint="eastAsia"/>
        </w:rPr>
        <w:t>编译通过后双击</w:t>
      </w:r>
      <w:r w:rsidR="000A651B">
        <w:rPr>
          <w:rFonts w:hint="eastAsia"/>
        </w:rPr>
        <w:t>“</w:t>
      </w:r>
      <w:r w:rsidR="000A651B" w:rsidRPr="00FF6689">
        <w:rPr>
          <w:rFonts w:hint="eastAsia"/>
        </w:rPr>
        <w:t>Program</w:t>
      </w:r>
      <w:r w:rsidR="000A651B" w:rsidRPr="00FF6689">
        <w:t xml:space="preserve"> </w:t>
      </w:r>
      <w:r w:rsidR="000A651B" w:rsidRPr="00FF6689">
        <w:rPr>
          <w:rFonts w:hint="eastAsia"/>
        </w:rPr>
        <w:t>Device</w:t>
      </w:r>
      <w:r w:rsidR="000A651B">
        <w:rPr>
          <w:rFonts w:hint="eastAsia"/>
        </w:rPr>
        <w:t>”</w:t>
      </w:r>
      <w:r w:rsidRPr="00FF6689">
        <w:rPr>
          <w:rFonts w:hint="eastAsia"/>
        </w:rPr>
        <w:t>弹出下载窗口，点击开始下载</w:t>
      </w:r>
      <w:r w:rsidR="00F2049E">
        <w:rPr>
          <w:rFonts w:hint="eastAsia"/>
        </w:rPr>
        <w:t>。</w:t>
      </w:r>
    </w:p>
    <w:p w14:paraId="0CA0D0F4" w14:textId="4CDF302B" w:rsidR="000D5166" w:rsidRPr="00FF6689" w:rsidRDefault="000D5166" w:rsidP="000D5166">
      <w:pPr>
        <w:pStyle w:val="af0"/>
      </w:pPr>
      <w:bookmarkStart w:id="80" w:name="_Toc101799084"/>
      <w:r w:rsidRPr="007859A2">
        <w:lastRenderedPageBreak/>
        <w:t>图</w:t>
      </w:r>
      <w:fldSimple w:instr=" STYLEREF 1 \s ">
        <w:r w:rsidR="00937530">
          <w:rPr>
            <w:noProof/>
          </w:rPr>
          <w:t>4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4</w:t>
      </w:r>
      <w:r w:rsidRPr="007859A2">
        <w:fldChar w:fldCharType="end"/>
      </w:r>
      <w:r w:rsidR="000A651B">
        <w:rPr>
          <w:rFonts w:hint="eastAsia"/>
        </w:rPr>
        <w:t xml:space="preserve"> </w:t>
      </w:r>
      <w:r w:rsidR="000A651B">
        <w:rPr>
          <w:rFonts w:hint="eastAsia"/>
        </w:rPr>
        <w:t>双击</w:t>
      </w:r>
      <w:r w:rsidR="000A651B" w:rsidRPr="00FF6689">
        <w:rPr>
          <w:rFonts w:hint="eastAsia"/>
        </w:rPr>
        <w:t>Program</w:t>
      </w:r>
      <w:r w:rsidR="000A651B" w:rsidRPr="00FF6689">
        <w:t xml:space="preserve"> </w:t>
      </w:r>
      <w:r w:rsidR="000A651B" w:rsidRPr="00FF6689">
        <w:rPr>
          <w:rFonts w:hint="eastAsia"/>
        </w:rPr>
        <w:t>Device</w:t>
      </w:r>
      <w:bookmarkEnd w:id="80"/>
    </w:p>
    <w:p w14:paraId="6F19F3CB" w14:textId="77777777" w:rsidR="006B1313" w:rsidRDefault="0044605B" w:rsidP="006B1313">
      <w:pPr>
        <w:pStyle w:val="FigureC"/>
        <w:rPr>
          <w:noProof/>
        </w:rPr>
      </w:pPr>
      <w:r w:rsidRPr="005264DD">
        <w:rPr>
          <w:noProof/>
        </w:rPr>
        <w:drawing>
          <wp:inline distT="0" distB="0" distL="0" distR="0" wp14:anchorId="70932ACF" wp14:editId="58DE4D2B">
            <wp:extent cx="1520190" cy="37998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1526">
        <w:rPr>
          <w:noProof/>
        </w:rPr>
        <w:t xml:space="preserve"> </w:t>
      </w:r>
    </w:p>
    <w:p w14:paraId="1A38C1B4" w14:textId="77777777" w:rsidR="006B1313" w:rsidRDefault="006B1313" w:rsidP="006B1313">
      <w:pPr>
        <w:pStyle w:val="FigureC"/>
        <w:rPr>
          <w:noProof/>
        </w:rPr>
      </w:pPr>
    </w:p>
    <w:p w14:paraId="0E6BCFF0" w14:textId="32A139FC" w:rsidR="006B1313" w:rsidRDefault="006B1313" w:rsidP="006B1313">
      <w:pPr>
        <w:pStyle w:val="af0"/>
        <w:rPr>
          <w:noProof/>
        </w:rPr>
      </w:pPr>
      <w:bookmarkStart w:id="81" w:name="_Toc101799085"/>
      <w:r w:rsidRPr="007859A2">
        <w:t>图</w:t>
      </w:r>
      <w:fldSimple w:instr=" STYLEREF 1 \s ">
        <w:r w:rsidR="00937530">
          <w:rPr>
            <w:noProof/>
          </w:rPr>
          <w:t>4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5</w:t>
      </w:r>
      <w:r w:rsidRPr="007859A2">
        <w:fldChar w:fldCharType="end"/>
      </w:r>
      <w:r w:rsidR="000A651B">
        <w:rPr>
          <w:rFonts w:hint="eastAsia"/>
        </w:rPr>
        <w:t xml:space="preserve"> </w:t>
      </w:r>
      <w:r w:rsidR="000A651B">
        <w:rPr>
          <w:rFonts w:hint="eastAsia"/>
        </w:rPr>
        <w:t>下载窗口</w:t>
      </w:r>
      <w:bookmarkEnd w:id="81"/>
    </w:p>
    <w:p w14:paraId="729D5687" w14:textId="51AAA2EA" w:rsidR="0044605B" w:rsidRDefault="0044605B" w:rsidP="006B1313">
      <w:pPr>
        <w:pStyle w:val="FigureC"/>
      </w:pPr>
      <w:r w:rsidRPr="004F683D">
        <w:rPr>
          <w:noProof/>
        </w:rPr>
        <w:drawing>
          <wp:inline distT="0" distB="0" distL="0" distR="0" wp14:anchorId="63436221" wp14:editId="2B188154">
            <wp:extent cx="3586480" cy="280860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72CE" w14:textId="12CF9D98" w:rsidR="0044605B" w:rsidRPr="00C54C28" w:rsidRDefault="0044605B" w:rsidP="000A651B">
      <w:pPr>
        <w:pStyle w:val="2"/>
        <w:pageBreakBefore/>
        <w:rPr>
          <w:b w:val="0"/>
        </w:rPr>
      </w:pPr>
      <w:bookmarkStart w:id="82" w:name="_Toc101799122"/>
      <w:r w:rsidRPr="00C54C28">
        <w:rPr>
          <w:rFonts w:hint="eastAsia"/>
        </w:rPr>
        <w:lastRenderedPageBreak/>
        <w:t>例程操作</w:t>
      </w:r>
      <w:proofErr w:type="gramStart"/>
      <w:r w:rsidRPr="00C54C28">
        <w:rPr>
          <w:rFonts w:hint="eastAsia"/>
        </w:rPr>
        <w:t>及现象</w:t>
      </w:r>
      <w:proofErr w:type="gramEnd"/>
      <w:r w:rsidRPr="00C54C28">
        <w:rPr>
          <w:rFonts w:hint="eastAsia"/>
        </w:rPr>
        <w:t>说明</w:t>
      </w:r>
      <w:bookmarkEnd w:id="82"/>
    </w:p>
    <w:p w14:paraId="16450AE0" w14:textId="77777777" w:rsidR="000A651B" w:rsidRDefault="0044605B" w:rsidP="003834FC">
      <w:pPr>
        <w:ind w:firstLine="480"/>
      </w:pPr>
      <w:r w:rsidRPr="0008539D">
        <w:rPr>
          <w:rFonts w:hint="eastAsia"/>
        </w:rPr>
        <w:t>开发</w:t>
      </w:r>
      <w:proofErr w:type="gramStart"/>
      <w:r w:rsidRPr="0008539D">
        <w:rPr>
          <w:rFonts w:hint="eastAsia"/>
        </w:rPr>
        <w:t>板</w:t>
      </w:r>
      <w:r>
        <w:t>套配套</w:t>
      </w:r>
      <w:proofErr w:type="gramEnd"/>
      <w:r>
        <w:t>视频，</w:t>
      </w:r>
      <w:r>
        <w:rPr>
          <w:rFonts w:hint="eastAsia"/>
        </w:rPr>
        <w:t>将</w:t>
      </w:r>
      <w:r>
        <w:t>在</w:t>
      </w:r>
      <w:proofErr w:type="spellStart"/>
      <w:r>
        <w:rPr>
          <w:rFonts w:hint="eastAsia"/>
        </w:rPr>
        <w:t>Bi</w:t>
      </w:r>
      <w:r>
        <w:t>li</w:t>
      </w:r>
      <w:r>
        <w:rPr>
          <w:rFonts w:hint="eastAsia"/>
        </w:rPr>
        <w:t>bili</w:t>
      </w:r>
      <w:proofErr w:type="spellEnd"/>
      <w:r>
        <w:rPr>
          <w:rFonts w:hint="eastAsia"/>
        </w:rPr>
        <w:t>（网址：</w:t>
      </w:r>
      <w:r>
        <w:rPr>
          <w:rFonts w:eastAsia="宋体" w:cs="Arial"/>
          <w:sz w:val="22"/>
          <w:szCs w:val="22"/>
          <w:lang w:eastAsia="en-US"/>
        </w:rPr>
        <w:fldChar w:fldCharType="begin"/>
      </w:r>
      <w:r>
        <w:instrText xml:space="preserve"> HYPERLINK "https://space.bilibili.com/507416742" </w:instrText>
      </w:r>
      <w:r>
        <w:rPr>
          <w:rFonts w:eastAsia="宋体" w:cs="Arial"/>
          <w:sz w:val="22"/>
          <w:szCs w:val="22"/>
          <w:lang w:eastAsia="en-US"/>
        </w:rPr>
        <w:fldChar w:fldCharType="separate"/>
      </w:r>
      <w:r w:rsidRPr="00265651">
        <w:rPr>
          <w:rStyle w:val="a8"/>
          <w:rFonts w:ascii="微软雅黑" w:eastAsia="微软雅黑" w:hAnsi="微软雅黑" w:cs="宋体"/>
          <w:szCs w:val="24"/>
        </w:rPr>
        <w:t>https://space.bilibili.com/507416742</w:t>
      </w:r>
      <w:r>
        <w:rPr>
          <w:rStyle w:val="a8"/>
          <w:rFonts w:ascii="微软雅黑" w:eastAsia="微软雅黑" w:hAnsi="微软雅黑" w:cs="宋体"/>
          <w:szCs w:val="24"/>
        </w:rPr>
        <w:fldChar w:fldCharType="end"/>
      </w:r>
      <w:r>
        <w:rPr>
          <w:rFonts w:hint="eastAsia"/>
        </w:rPr>
        <w:t>）等</w:t>
      </w:r>
      <w:r>
        <w:t>网站及相关公众</w:t>
      </w:r>
      <w:proofErr w:type="gramStart"/>
      <w:r>
        <w:t>号发布</w:t>
      </w:r>
      <w:proofErr w:type="gramEnd"/>
      <w:r>
        <w:t>欢迎关注。</w:t>
      </w:r>
    </w:p>
    <w:p w14:paraId="19488F9D" w14:textId="351D7010" w:rsidR="0044605B" w:rsidRPr="00E547F5" w:rsidRDefault="0044605B" w:rsidP="00F7308C">
      <w:pPr>
        <w:pStyle w:val="2"/>
        <w:rPr>
          <w:b w:val="0"/>
        </w:rPr>
      </w:pPr>
      <w:bookmarkStart w:id="83" w:name="_Toc101799123"/>
      <w:r w:rsidRPr="00E547F5">
        <w:rPr>
          <w:rFonts w:hint="eastAsia"/>
        </w:rPr>
        <w:t>硬件与软件下载</w:t>
      </w:r>
      <w:bookmarkEnd w:id="83"/>
    </w:p>
    <w:p w14:paraId="0FBA4A49" w14:textId="32E0164A" w:rsidR="0044605B" w:rsidRDefault="0044605B" w:rsidP="003834FC">
      <w:pPr>
        <w:ind w:firstLine="480"/>
      </w:pPr>
      <w:r w:rsidRPr="000D2C71">
        <w:rPr>
          <w:rFonts w:hint="eastAsia"/>
        </w:rPr>
        <w:t>GW1NS-4C</w:t>
      </w:r>
      <w:r w:rsidR="009F7A02">
        <w:rPr>
          <w:rFonts w:hint="eastAsia"/>
        </w:rPr>
        <w:t>器</w:t>
      </w:r>
      <w:r w:rsidRPr="000D2C71">
        <w:rPr>
          <w:rFonts w:hint="eastAsia"/>
        </w:rPr>
        <w:t>件内嵌</w:t>
      </w:r>
      <w:r w:rsidR="000A651B">
        <w:rPr>
          <w:rFonts w:hint="eastAsia"/>
        </w:rPr>
        <w:t>ARM Cortex-M3</w:t>
      </w:r>
      <w:r w:rsidRPr="000D2C71">
        <w:rPr>
          <w:rFonts w:hint="eastAsia"/>
        </w:rPr>
        <w:t>硬核处理器</w:t>
      </w:r>
      <w:r>
        <w:rPr>
          <w:rFonts w:hint="eastAsia"/>
        </w:rPr>
        <w:t>，若要使用</w:t>
      </w:r>
      <w:r>
        <w:rPr>
          <w:rFonts w:hint="eastAsia"/>
        </w:rPr>
        <w:t>EMPU</w:t>
      </w:r>
      <w:r>
        <w:rPr>
          <w:rFonts w:hint="eastAsia"/>
        </w:rPr>
        <w:t>，需要在</w:t>
      </w:r>
      <w:r w:rsidR="00624A58">
        <w:rPr>
          <w:rFonts w:hint="eastAsia"/>
        </w:rPr>
        <w:t>高云半导体</w:t>
      </w:r>
      <w:proofErr w:type="gramStart"/>
      <w:r w:rsidRPr="000D2C71">
        <w:rPr>
          <w:rFonts w:hint="eastAsia"/>
        </w:rPr>
        <w:t>云源软件</w:t>
      </w:r>
      <w:proofErr w:type="gramEnd"/>
      <w:r w:rsidRPr="000D2C71">
        <w:rPr>
          <w:rFonts w:hint="eastAsia"/>
        </w:rPr>
        <w:t>的</w:t>
      </w:r>
      <w:r w:rsidR="000A651B">
        <w:rPr>
          <w:rFonts w:hint="eastAsia"/>
        </w:rPr>
        <w:t>Programmer</w:t>
      </w:r>
      <w:r>
        <w:rPr>
          <w:rFonts w:hint="eastAsia"/>
        </w:rPr>
        <w:t>下载软件</w:t>
      </w:r>
      <w:r w:rsidRPr="000D2C71">
        <w:rPr>
          <w:rFonts w:hint="eastAsia"/>
        </w:rPr>
        <w:t>下载</w:t>
      </w:r>
      <w:proofErr w:type="spellStart"/>
      <w:r w:rsidRPr="000D2C71">
        <w:rPr>
          <w:rFonts w:hint="eastAsia"/>
        </w:rPr>
        <w:t>Gowin_EMPU</w:t>
      </w:r>
      <w:proofErr w:type="spellEnd"/>
      <w:r>
        <w:t xml:space="preserve"> </w:t>
      </w:r>
      <w:r w:rsidRPr="000D2C71">
        <w:rPr>
          <w:rFonts w:hint="eastAsia"/>
        </w:rPr>
        <w:t>(GW1NS-4C)</w:t>
      </w:r>
      <w:r w:rsidR="000A651B">
        <w:rPr>
          <w:rFonts w:hint="eastAsia"/>
        </w:rPr>
        <w:t xml:space="preserve"> </w:t>
      </w:r>
      <w:r w:rsidRPr="000D2C71">
        <w:rPr>
          <w:rFonts w:hint="eastAsia"/>
        </w:rPr>
        <w:t>硬件设计码</w:t>
      </w:r>
      <w:proofErr w:type="gramStart"/>
      <w:r w:rsidRPr="000D2C71">
        <w:rPr>
          <w:rFonts w:hint="eastAsia"/>
        </w:rPr>
        <w:t>流文件</w:t>
      </w:r>
      <w:proofErr w:type="gramEnd"/>
      <w:r w:rsidRPr="000D2C71">
        <w:rPr>
          <w:rFonts w:hint="eastAsia"/>
        </w:rPr>
        <w:t>和软件编程设计二进制</w:t>
      </w:r>
      <w:r w:rsidRPr="000D2C71">
        <w:rPr>
          <w:rFonts w:hint="eastAsia"/>
        </w:rPr>
        <w:t>BIN</w:t>
      </w:r>
      <w:r w:rsidRPr="000D2C71">
        <w:rPr>
          <w:rFonts w:hint="eastAsia"/>
        </w:rPr>
        <w:t>文件。在下载界面双击</w:t>
      </w:r>
      <w:r w:rsidR="000A651B">
        <w:rPr>
          <w:rFonts w:hint="eastAsia"/>
        </w:rPr>
        <w:t>D</w:t>
      </w:r>
      <w:r w:rsidRPr="000D2C71">
        <w:rPr>
          <w:rFonts w:hint="eastAsia"/>
        </w:rPr>
        <w:t>evice</w:t>
      </w:r>
      <w:r w:rsidRPr="000D2C71">
        <w:rPr>
          <w:rFonts w:hint="eastAsia"/>
        </w:rPr>
        <w:t>下的器件，</w:t>
      </w:r>
      <w:r w:rsidR="000A651B">
        <w:rPr>
          <w:rFonts w:hint="eastAsia"/>
        </w:rPr>
        <w:t>GW1NS-4C/GW1NSR-4C</w:t>
      </w:r>
      <w:r w:rsidRPr="000D2C71">
        <w:rPr>
          <w:rFonts w:hint="eastAsia"/>
        </w:rPr>
        <w:t>下载选项配置如下图所示。</w:t>
      </w:r>
    </w:p>
    <w:p w14:paraId="13687353" w14:textId="52C21013" w:rsidR="006B1313" w:rsidRDefault="006B1313" w:rsidP="006B1313">
      <w:pPr>
        <w:pStyle w:val="af0"/>
      </w:pPr>
      <w:bookmarkStart w:id="84" w:name="_Toc101799086"/>
      <w:r w:rsidRPr="007859A2">
        <w:t>图</w:t>
      </w:r>
      <w:fldSimple w:instr=" STYLEREF 1 \s ">
        <w:r w:rsidR="00937530">
          <w:rPr>
            <w:noProof/>
          </w:rPr>
          <w:t>4</w:t>
        </w:r>
      </w:fldSimple>
      <w:r w:rsidRPr="007859A2">
        <w:noBreakHyphen/>
      </w:r>
      <w:r w:rsidRPr="007859A2">
        <w:fldChar w:fldCharType="begin"/>
      </w:r>
      <w:r w:rsidRPr="007859A2">
        <w:instrText xml:space="preserve"> SEQ </w:instrText>
      </w:r>
      <w:r w:rsidRPr="007859A2">
        <w:instrText>图</w:instrText>
      </w:r>
      <w:r w:rsidRPr="007859A2">
        <w:instrText xml:space="preserve"> \* ARABIC \s 1 </w:instrText>
      </w:r>
      <w:r w:rsidRPr="007859A2">
        <w:fldChar w:fldCharType="separate"/>
      </w:r>
      <w:r w:rsidR="00937530">
        <w:rPr>
          <w:noProof/>
        </w:rPr>
        <w:t>6</w:t>
      </w:r>
      <w:r w:rsidRPr="007859A2">
        <w:fldChar w:fldCharType="end"/>
      </w:r>
      <w:r>
        <w:rPr>
          <w:rFonts w:hint="eastAsia"/>
        </w:rPr>
        <w:t xml:space="preserve"> </w:t>
      </w:r>
      <w:r w:rsidR="000A651B">
        <w:rPr>
          <w:rFonts w:hint="eastAsia"/>
        </w:rPr>
        <w:t>Device configuration</w:t>
      </w:r>
      <w:r w:rsidR="000A651B">
        <w:rPr>
          <w:rFonts w:hint="eastAsia"/>
        </w:rPr>
        <w:t>窗口</w:t>
      </w:r>
      <w:bookmarkEnd w:id="84"/>
    </w:p>
    <w:p w14:paraId="78C09A99" w14:textId="77777777" w:rsidR="0044605B" w:rsidRDefault="0044605B" w:rsidP="003834FC">
      <w:pPr>
        <w:pStyle w:val="FigureC"/>
        <w:rPr>
          <w:noProof/>
        </w:rPr>
      </w:pPr>
      <w:r w:rsidRPr="004F683D">
        <w:rPr>
          <w:noProof/>
        </w:rPr>
        <w:drawing>
          <wp:inline distT="0" distB="0" distL="0" distR="0" wp14:anchorId="66263839" wp14:editId="6347D233">
            <wp:extent cx="3533140" cy="301625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7D5BF" w14:textId="77777777" w:rsidR="0044605B" w:rsidRDefault="0044605B" w:rsidP="0044605B">
      <w:pPr>
        <w:snapToGrid w:val="0"/>
        <w:ind w:leftChars="218" w:left="523" w:firstLine="480"/>
        <w:rPr>
          <w:rFonts w:ascii="微软雅黑" w:eastAsia="微软雅黑" w:hAnsi="微软雅黑"/>
          <w:szCs w:val="24"/>
        </w:rPr>
      </w:pPr>
    </w:p>
    <w:p w14:paraId="31CFC519" w14:textId="36FAAB32" w:rsidR="0044605B" w:rsidRDefault="0044605B" w:rsidP="003834FC">
      <w:pPr>
        <w:ind w:firstLine="480"/>
      </w:pPr>
      <w:r w:rsidRPr="000D2C71">
        <w:rPr>
          <w:rFonts w:hint="eastAsia"/>
        </w:rPr>
        <w:t>GW1NS-4C</w:t>
      </w:r>
      <w:r>
        <w:rPr>
          <w:rFonts w:hint="eastAsia"/>
        </w:rPr>
        <w:t>上</w:t>
      </w:r>
      <w:r>
        <w:rPr>
          <w:rFonts w:hint="eastAsia"/>
        </w:rPr>
        <w:t>EMPU</w:t>
      </w:r>
      <w:r>
        <w:rPr>
          <w:rFonts w:hint="eastAsia"/>
        </w:rPr>
        <w:t>的使用可参考</w:t>
      </w:r>
      <w:proofErr w:type="spellStart"/>
      <w:r>
        <w:rPr>
          <w:rFonts w:hint="eastAsia"/>
        </w:rPr>
        <w:t>Gowin</w:t>
      </w:r>
      <w:proofErr w:type="spellEnd"/>
      <w:r>
        <w:rPr>
          <w:rFonts w:hint="eastAsia"/>
        </w:rPr>
        <w:t>官方的文档和参考设计：</w:t>
      </w:r>
      <w:r w:rsidR="009C1357">
        <w:fldChar w:fldCharType="begin"/>
      </w:r>
      <w:r w:rsidR="009C1357">
        <w:instrText xml:space="preserve"> HYPERLINK "http://www.gowinsemi.com.cn/prodshow_view.aspx?TypeId=71&amp;Id=186&amp;FId=t31:71:31" \l "IP" </w:instrText>
      </w:r>
      <w:r w:rsidR="009C1357">
        <w:fldChar w:fldCharType="separate"/>
      </w:r>
      <w:r w:rsidRPr="008D5997">
        <w:rPr>
          <w:rStyle w:val="a8"/>
          <w:rFonts w:ascii="微软雅黑" w:eastAsia="微软雅黑" w:hAnsi="微软雅黑" w:cs="Arial"/>
          <w:szCs w:val="24"/>
        </w:rPr>
        <w:t>http://www.gowinsemi.com.cn/prodshow_view.aspx?TypeId=71&amp;Id=186&amp;FId=t31:71:31#IP</w:t>
      </w:r>
      <w:r w:rsidR="009C1357">
        <w:rPr>
          <w:rStyle w:val="a8"/>
          <w:rFonts w:ascii="微软雅黑" w:eastAsia="微软雅黑" w:hAnsi="微软雅黑" w:cs="Arial"/>
          <w:szCs w:val="24"/>
        </w:rPr>
        <w:fldChar w:fldCharType="end"/>
      </w:r>
      <w:r w:rsidR="00D70964" w:rsidRPr="00D70964">
        <w:rPr>
          <w:rStyle w:val="a8"/>
          <w:rFonts w:ascii="微软雅黑" w:eastAsia="微软雅黑" w:hAnsi="微软雅黑" w:cs="Arial" w:hint="eastAsia"/>
          <w:szCs w:val="24"/>
          <w:u w:val="none"/>
        </w:rPr>
        <w:t>。</w:t>
      </w:r>
      <w:r w:rsidR="00D70964" w:rsidRPr="00D70964">
        <w:rPr>
          <w:rFonts w:hint="eastAsia"/>
        </w:rPr>
        <w:t>可参考以下手册</w:t>
      </w:r>
      <w:r w:rsidR="00D70964">
        <w:rPr>
          <w:rFonts w:hint="eastAsia"/>
        </w:rPr>
        <w:t>：</w:t>
      </w:r>
    </w:p>
    <w:p w14:paraId="31E164FE" w14:textId="23BED6C1" w:rsidR="00D70964" w:rsidRDefault="00304469" w:rsidP="00D70964">
      <w:pPr>
        <w:pStyle w:val="Bullet"/>
      </w:pPr>
      <w:hyperlink r:id="rId58" w:history="1">
        <w:r w:rsidR="00D70964" w:rsidRPr="00D70964">
          <w:rPr>
            <w:rStyle w:val="a8"/>
            <w:rFonts w:hint="eastAsia"/>
          </w:rPr>
          <w:t>IPUG930, Gowin_EMPU(GW1NS-4C)</w:t>
        </w:r>
        <w:r w:rsidR="00D70964" w:rsidRPr="00D70964">
          <w:rPr>
            <w:rStyle w:val="a8"/>
            <w:rFonts w:hint="eastAsia"/>
          </w:rPr>
          <w:t>快速设计参考手册</w:t>
        </w:r>
      </w:hyperlink>
    </w:p>
    <w:p w14:paraId="3859CD3C" w14:textId="4EB9A563" w:rsidR="00D70964" w:rsidRDefault="00304469" w:rsidP="00D70964">
      <w:pPr>
        <w:pStyle w:val="Bullet"/>
      </w:pPr>
      <w:hyperlink r:id="rId59" w:history="1">
        <w:r w:rsidR="00D70964" w:rsidRPr="00D70964">
          <w:rPr>
            <w:rStyle w:val="a8"/>
            <w:rFonts w:hint="eastAsia"/>
          </w:rPr>
          <w:t>IPUG931, Gowin_EMPU(GW1NS-4C)</w:t>
        </w:r>
        <w:r w:rsidR="00D70964" w:rsidRPr="00D70964">
          <w:rPr>
            <w:rStyle w:val="a8"/>
            <w:rFonts w:hint="eastAsia"/>
          </w:rPr>
          <w:t>软件编程参考手册</w:t>
        </w:r>
      </w:hyperlink>
    </w:p>
    <w:p w14:paraId="3EC02FFE" w14:textId="40000660" w:rsidR="00D70964" w:rsidRDefault="00304469" w:rsidP="00D70964">
      <w:pPr>
        <w:pStyle w:val="Bullet"/>
      </w:pPr>
      <w:hyperlink r:id="rId60" w:history="1">
        <w:r w:rsidR="00D70964" w:rsidRPr="00D70964">
          <w:rPr>
            <w:rStyle w:val="a8"/>
            <w:rFonts w:hint="eastAsia"/>
          </w:rPr>
          <w:t>IPUG932, Gowin_EMPU(GW1NS-4C)</w:t>
        </w:r>
        <w:r w:rsidR="00D70964" w:rsidRPr="00D70964">
          <w:rPr>
            <w:rStyle w:val="a8"/>
            <w:rFonts w:hint="eastAsia"/>
          </w:rPr>
          <w:t>硬件设计参考手册</w:t>
        </w:r>
      </w:hyperlink>
    </w:p>
    <w:p w14:paraId="1073F204" w14:textId="299F6846" w:rsidR="00D70964" w:rsidRDefault="00304469" w:rsidP="00D70964">
      <w:pPr>
        <w:pStyle w:val="Bullet"/>
      </w:pPr>
      <w:hyperlink r:id="rId61" w:history="1">
        <w:r w:rsidR="00D70964" w:rsidRPr="00D70964">
          <w:rPr>
            <w:rStyle w:val="a8"/>
            <w:rFonts w:hint="eastAsia"/>
          </w:rPr>
          <w:t>IPUG928, Gowin_EMPU(GW1NS-4C)IDE</w:t>
        </w:r>
        <w:r w:rsidR="00D70964" w:rsidRPr="00D70964">
          <w:rPr>
            <w:rStyle w:val="a8"/>
            <w:rFonts w:hint="eastAsia"/>
          </w:rPr>
          <w:t>软件参考手册</w:t>
        </w:r>
      </w:hyperlink>
    </w:p>
    <w:p w14:paraId="4B183FC5" w14:textId="0EC7E43C" w:rsidR="00D70964" w:rsidRDefault="00304469" w:rsidP="00D70964">
      <w:pPr>
        <w:pStyle w:val="Bullet"/>
      </w:pPr>
      <w:hyperlink r:id="rId62" w:history="1">
        <w:r w:rsidR="00D70964" w:rsidRPr="00D70964">
          <w:rPr>
            <w:rStyle w:val="a8"/>
            <w:rFonts w:hint="eastAsia"/>
          </w:rPr>
          <w:t>IPUG929, Gowin_EMPU(GW1NS-4C)</w:t>
        </w:r>
        <w:r w:rsidR="00D70964" w:rsidRPr="00D70964">
          <w:rPr>
            <w:rStyle w:val="a8"/>
            <w:rFonts w:hint="eastAsia"/>
          </w:rPr>
          <w:t>串口调试参考手册</w:t>
        </w:r>
      </w:hyperlink>
    </w:p>
    <w:p w14:paraId="30BAAD3A" w14:textId="4E190430" w:rsidR="00D70964" w:rsidRDefault="00304469" w:rsidP="00D70964">
      <w:pPr>
        <w:pStyle w:val="Bullet"/>
      </w:pPr>
      <w:hyperlink r:id="rId63" w:history="1">
        <w:r w:rsidR="00D70964" w:rsidRPr="00D70964">
          <w:rPr>
            <w:rStyle w:val="a8"/>
            <w:rFonts w:hint="eastAsia"/>
          </w:rPr>
          <w:t>RN933, Gowin_EMPU(GW1NS-4C)</w:t>
        </w:r>
        <w:r w:rsidR="00D70964" w:rsidRPr="00D70964">
          <w:rPr>
            <w:rStyle w:val="a8"/>
            <w:rFonts w:hint="eastAsia"/>
          </w:rPr>
          <w:t>软件和硬件设计发布说明</w:t>
        </w:r>
      </w:hyperlink>
    </w:p>
    <w:p w14:paraId="5FD9113F" w14:textId="77DC999E" w:rsidR="0044605B" w:rsidRPr="00E547F5" w:rsidRDefault="0044605B" w:rsidP="00F7308C">
      <w:pPr>
        <w:pStyle w:val="2"/>
        <w:rPr>
          <w:b w:val="0"/>
        </w:rPr>
      </w:pPr>
      <w:bookmarkStart w:id="85" w:name="_Toc101799124"/>
      <w:r w:rsidRPr="00E547F5">
        <w:rPr>
          <w:rFonts w:hint="eastAsia"/>
        </w:rPr>
        <w:t>开发板使用注意事项</w:t>
      </w:r>
      <w:bookmarkEnd w:id="85"/>
    </w:p>
    <w:p w14:paraId="6BD1E115" w14:textId="3F339592" w:rsidR="0044605B" w:rsidRPr="00750B48" w:rsidRDefault="000A651B" w:rsidP="003834FC">
      <w:pPr>
        <w:pStyle w:val="Numberlist"/>
        <w:numPr>
          <w:ilvl w:val="0"/>
          <w:numId w:val="23"/>
        </w:numPr>
      </w:pPr>
      <w:r>
        <w:rPr>
          <w:rFonts w:hint="eastAsia"/>
        </w:rPr>
        <w:t>开发板使用时，注意轻拿轻放，并做好静电防护；</w:t>
      </w:r>
    </w:p>
    <w:p w14:paraId="6DB4CC5A" w14:textId="164C529B" w:rsidR="0044605B" w:rsidRPr="00750B48" w:rsidRDefault="0044605B" w:rsidP="003834FC">
      <w:pPr>
        <w:pStyle w:val="Numberlist"/>
      </w:pPr>
      <w:r w:rsidRPr="00750B48">
        <w:rPr>
          <w:rFonts w:hint="eastAsia"/>
        </w:rPr>
        <w:t>对内部</w:t>
      </w:r>
      <w:r w:rsidRPr="00750B48">
        <w:t xml:space="preserve"> Flash </w:t>
      </w:r>
      <w:r w:rsidRPr="00750B48">
        <w:rPr>
          <w:rFonts w:hint="eastAsia"/>
        </w:rPr>
        <w:t>或外部</w:t>
      </w:r>
      <w:r w:rsidR="0040715B">
        <w:t xml:space="preserve"> Flash</w:t>
      </w:r>
      <w:r w:rsidRPr="00750B48">
        <w:rPr>
          <w:rFonts w:hint="eastAsia"/>
        </w:rPr>
        <w:t>下载</w:t>
      </w:r>
      <w:r w:rsidR="0040715B">
        <w:t xml:space="preserve"> </w:t>
      </w:r>
      <w:proofErr w:type="spellStart"/>
      <w:r w:rsidR="0040715B">
        <w:t>bitstream</w:t>
      </w:r>
      <w:proofErr w:type="spellEnd"/>
      <w:r w:rsidRPr="00750B48">
        <w:rPr>
          <w:rFonts w:hint="eastAsia"/>
        </w:rPr>
        <w:t>文件时，需设置</w:t>
      </w:r>
      <w:r w:rsidRPr="00750B48">
        <w:t xml:space="preserve">MODE </w:t>
      </w:r>
      <w:proofErr w:type="gramStart"/>
      <w:r w:rsidR="000A651B">
        <w:rPr>
          <w:rFonts w:hint="eastAsia"/>
        </w:rPr>
        <w:t>脚状态</w:t>
      </w:r>
      <w:proofErr w:type="gramEnd"/>
      <w:r w:rsidR="000A651B">
        <w:rPr>
          <w:rFonts w:hint="eastAsia"/>
        </w:rPr>
        <w:t>在正确的配置值上；</w:t>
      </w:r>
      <w:r w:rsidRPr="00750B48">
        <w:t xml:space="preserve"> </w:t>
      </w:r>
    </w:p>
    <w:p w14:paraId="4C107DEC" w14:textId="37C39553" w:rsidR="0044605B" w:rsidRDefault="0044605B" w:rsidP="003834FC">
      <w:pPr>
        <w:pStyle w:val="Numberlist"/>
      </w:pPr>
      <w:r w:rsidRPr="00750B48">
        <w:rPr>
          <w:rFonts w:hint="eastAsia"/>
        </w:rPr>
        <w:t>连接模块时，必须先断电</w:t>
      </w:r>
      <w:r>
        <w:rPr>
          <w:rFonts w:hint="eastAsia"/>
        </w:rPr>
        <w:t>。</w:t>
      </w:r>
    </w:p>
    <w:p w14:paraId="01F63F69" w14:textId="77777777" w:rsidR="003834FC" w:rsidRDefault="003834FC" w:rsidP="006423C0">
      <w:pPr>
        <w:spacing w:before="156" w:after="156"/>
        <w:ind w:left="0" w:firstLineChars="0" w:firstLine="0"/>
        <w:rPr>
          <w:szCs w:val="24"/>
        </w:rPr>
        <w:sectPr w:rsidR="003834FC" w:rsidSect="00D70964">
          <w:headerReference w:type="default" r:id="rId64"/>
          <w:footerReference w:type="default" r:id="rId65"/>
          <w:headerReference w:type="first" r:id="rId66"/>
          <w:pgSz w:w="11906" w:h="16838" w:code="9"/>
          <w:pgMar w:top="1440" w:right="1134" w:bottom="1440" w:left="1134" w:header="567" w:footer="567" w:gutter="0"/>
          <w:pgNumType w:start="1"/>
          <w:cols w:space="425"/>
          <w:titlePg/>
          <w:docGrid w:type="lines" w:linePitch="312"/>
        </w:sectPr>
      </w:pPr>
    </w:p>
    <w:tbl>
      <w:tblPr>
        <w:tblStyle w:val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48"/>
      </w:tblGrid>
      <w:tr w:rsidR="003834FC" w:rsidRPr="006010E8" w14:paraId="272BD465" w14:textId="77777777" w:rsidTr="003834FC">
        <w:trPr>
          <w:trHeight w:val="1304"/>
        </w:trPr>
        <w:tc>
          <w:tcPr>
            <w:tcW w:w="9848" w:type="dxa"/>
          </w:tcPr>
          <w:p w14:paraId="3EB7AB1A" w14:textId="77777777" w:rsidR="003834FC" w:rsidRPr="006010E8" w:rsidRDefault="003834FC" w:rsidP="003834FC">
            <w:pPr>
              <w:ind w:left="0" w:firstLineChars="0" w:firstLine="0"/>
              <w:rPr>
                <w:rFonts w:eastAsia="黑体" w:cs="Arial"/>
                <w:szCs w:val="24"/>
              </w:rPr>
            </w:pPr>
          </w:p>
        </w:tc>
      </w:tr>
      <w:tr w:rsidR="003834FC" w:rsidRPr="006010E8" w14:paraId="638A5F9F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577FF943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1C451A97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4E834043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54F0F8FC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2219DAF0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22A9AB06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3B8CC68C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057EDCF9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6212C790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03986F3C" w14:textId="77777777" w:rsidTr="003834FC">
        <w:trPr>
          <w:trHeight w:hRule="exact" w:val="567"/>
        </w:trPr>
        <w:tc>
          <w:tcPr>
            <w:tcW w:w="9848" w:type="dxa"/>
            <w:vAlign w:val="center"/>
          </w:tcPr>
          <w:p w14:paraId="6EEFE105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59FD2AC9" w14:textId="77777777" w:rsidTr="003834FC">
        <w:trPr>
          <w:trHeight w:hRule="exact" w:val="851"/>
        </w:trPr>
        <w:tc>
          <w:tcPr>
            <w:tcW w:w="9848" w:type="dxa"/>
            <w:vAlign w:val="center"/>
          </w:tcPr>
          <w:p w14:paraId="09F0125D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44F0E716" w14:textId="77777777" w:rsidTr="003834FC">
        <w:trPr>
          <w:trHeight w:hRule="exact" w:val="737"/>
        </w:trPr>
        <w:tc>
          <w:tcPr>
            <w:tcW w:w="9848" w:type="dxa"/>
            <w:vAlign w:val="bottom"/>
          </w:tcPr>
          <w:p w14:paraId="605F5947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2C607439" w14:textId="77777777" w:rsidTr="003834FC">
        <w:trPr>
          <w:trHeight w:hRule="exact" w:val="851"/>
        </w:trPr>
        <w:tc>
          <w:tcPr>
            <w:tcW w:w="9848" w:type="dxa"/>
            <w:vAlign w:val="bottom"/>
          </w:tcPr>
          <w:p w14:paraId="68DE1F37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34751EB1" w14:textId="77777777" w:rsidTr="003834FC">
        <w:trPr>
          <w:trHeight w:hRule="exact" w:val="964"/>
        </w:trPr>
        <w:tc>
          <w:tcPr>
            <w:tcW w:w="9848" w:type="dxa"/>
          </w:tcPr>
          <w:p w14:paraId="0B57701F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59C6243B" w14:textId="77777777" w:rsidTr="003834FC">
        <w:trPr>
          <w:trHeight w:hRule="exact" w:val="851"/>
        </w:trPr>
        <w:tc>
          <w:tcPr>
            <w:tcW w:w="9848" w:type="dxa"/>
            <w:vAlign w:val="bottom"/>
          </w:tcPr>
          <w:p w14:paraId="0C274671" w14:textId="77777777" w:rsidR="003834FC" w:rsidRPr="006010E8" w:rsidRDefault="003834FC" w:rsidP="003834FC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4E9AFB1D" w14:textId="77777777" w:rsidTr="003834FC">
        <w:trPr>
          <w:trHeight w:hRule="exact" w:val="737"/>
        </w:trPr>
        <w:tc>
          <w:tcPr>
            <w:tcW w:w="9848" w:type="dxa"/>
            <w:vAlign w:val="center"/>
          </w:tcPr>
          <w:p w14:paraId="2168DAB4" w14:textId="77777777" w:rsidR="003834FC" w:rsidRPr="006010E8" w:rsidRDefault="003834FC" w:rsidP="003834FC">
            <w:pPr>
              <w:spacing w:before="156" w:after="156"/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6010E8" w14:paraId="674B5FF5" w14:textId="77777777" w:rsidTr="003834FC">
        <w:trPr>
          <w:trHeight w:hRule="exact" w:val="1134"/>
        </w:trPr>
        <w:tc>
          <w:tcPr>
            <w:tcW w:w="9848" w:type="dxa"/>
            <w:vAlign w:val="center"/>
          </w:tcPr>
          <w:p w14:paraId="2AA06B91" w14:textId="77777777" w:rsidR="003834FC" w:rsidRPr="006010E8" w:rsidRDefault="003834FC" w:rsidP="003834FC">
            <w:pPr>
              <w:ind w:left="0" w:firstLineChars="0" w:firstLine="0"/>
              <w:jc w:val="both"/>
              <w:rPr>
                <w:rFonts w:ascii="黑体" w:eastAsia="黑体" w:hAnsi="黑体" w:cs="Times New Roman"/>
                <w:sz w:val="48"/>
                <w:szCs w:val="48"/>
              </w:rPr>
            </w:pPr>
          </w:p>
        </w:tc>
      </w:tr>
      <w:tr w:rsidR="003834FC" w:rsidRPr="0009619D" w14:paraId="7A0CBE0C" w14:textId="77777777" w:rsidTr="003834FC">
        <w:trPr>
          <w:trHeight w:hRule="exact" w:val="1247"/>
        </w:trPr>
        <w:tc>
          <w:tcPr>
            <w:tcW w:w="9848" w:type="dxa"/>
            <w:vAlign w:val="bottom"/>
          </w:tcPr>
          <w:p w14:paraId="51AD2261" w14:textId="77777777" w:rsidR="003834FC" w:rsidRPr="00947C1A" w:rsidRDefault="003834FC" w:rsidP="003834FC">
            <w:pPr>
              <w:ind w:left="0" w:firstLineChars="0" w:firstLine="0"/>
              <w:jc w:val="center"/>
              <w:rPr>
                <w:rFonts w:ascii="黑体" w:eastAsia="黑体" w:hAnsi="黑体" w:cs="Times New Roman"/>
                <w:sz w:val="48"/>
                <w:szCs w:val="48"/>
              </w:rPr>
            </w:pPr>
            <w:r w:rsidRPr="006010E8">
              <w:rPr>
                <w:rFonts w:cs="Arial"/>
                <w:b/>
                <w:noProof/>
                <w:sz w:val="52"/>
              </w:rPr>
              <w:drawing>
                <wp:inline distT="0" distB="0" distL="0" distR="0" wp14:anchorId="55E3D841" wp14:editId="20EC263C">
                  <wp:extent cx="2138400" cy="7092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12" b="22680"/>
                          <a:stretch/>
                        </pic:blipFill>
                        <pic:spPr bwMode="auto">
                          <a:xfrm>
                            <a:off x="0" y="0"/>
                            <a:ext cx="21384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D9B0CA" w14:textId="0A9E9CE9" w:rsidR="006423C0" w:rsidRPr="003834FC" w:rsidRDefault="006423C0" w:rsidP="006423C0">
      <w:pPr>
        <w:spacing w:before="156" w:after="156"/>
        <w:ind w:left="0" w:firstLineChars="0" w:firstLine="0"/>
        <w:rPr>
          <w:szCs w:val="24"/>
        </w:rPr>
      </w:pPr>
    </w:p>
    <w:sectPr w:rsidR="006423C0" w:rsidRPr="003834FC" w:rsidSect="00D70964">
      <w:headerReference w:type="first" r:id="rId67"/>
      <w:footerReference w:type="first" r:id="rId68"/>
      <w:pgSz w:w="11906" w:h="16838" w:code="9"/>
      <w:pgMar w:top="1440" w:right="1134" w:bottom="1440" w:left="1134" w:header="567" w:footer="567" w:gutter="0"/>
      <w:cols w:space="425"/>
      <w:titlePg/>
      <w:docGrid w:type="lines" w:linePitch="312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59C42B1" w15:done="0"/>
  <w15:commentEx w15:paraId="2D5A9664" w15:done="0"/>
  <w15:commentEx w15:paraId="30265A4B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8F119C2" w14:textId="77777777" w:rsidR="00E13AAA" w:rsidRDefault="00E13AAA" w:rsidP="00473140">
      <w:pPr>
        <w:ind w:firstLine="480"/>
      </w:pPr>
      <w:r>
        <w:separator/>
      </w:r>
    </w:p>
    <w:p w14:paraId="2475E1FF" w14:textId="77777777" w:rsidR="00E13AAA" w:rsidRDefault="00E13AAA" w:rsidP="00473140">
      <w:pPr>
        <w:ind w:firstLine="480"/>
      </w:pPr>
    </w:p>
    <w:p w14:paraId="596BC828" w14:textId="77777777" w:rsidR="00E13AAA" w:rsidRDefault="00E13AAA" w:rsidP="00822DC1">
      <w:pPr>
        <w:ind w:firstLine="480"/>
      </w:pPr>
    </w:p>
  </w:endnote>
  <w:endnote w:type="continuationSeparator" w:id="0">
    <w:p w14:paraId="3CAA956D" w14:textId="77777777" w:rsidR="00E13AAA" w:rsidRDefault="00E13AAA" w:rsidP="00473140">
      <w:pPr>
        <w:ind w:firstLine="480"/>
      </w:pPr>
      <w:r>
        <w:continuationSeparator/>
      </w:r>
    </w:p>
    <w:p w14:paraId="77335095" w14:textId="77777777" w:rsidR="00E13AAA" w:rsidRDefault="00E13AAA" w:rsidP="00473140">
      <w:pPr>
        <w:ind w:firstLine="480"/>
      </w:pPr>
    </w:p>
    <w:p w14:paraId="06A76A1B" w14:textId="77777777" w:rsidR="00E13AAA" w:rsidRDefault="00E13AAA" w:rsidP="00822DC1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ook antique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 PL ShanHeiSun Uni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D5DA93" w14:textId="77777777" w:rsidR="001600AD" w:rsidRDefault="001600AD" w:rsidP="0044605B">
    <w:pPr>
      <w:pStyle w:val="a7"/>
      <w:framePr w:wrap="around" w:vAnchor="text" w:hAnchor="margin" w:xAlign="center" w:y="1"/>
      <w:ind w:firstLine="360"/>
      <w:rPr>
        <w:rStyle w:val="afd"/>
      </w:rPr>
    </w:pPr>
    <w:r>
      <w:rPr>
        <w:rStyle w:val="afd"/>
      </w:rPr>
      <w:fldChar w:fldCharType="begin"/>
    </w:r>
    <w:r>
      <w:rPr>
        <w:rStyle w:val="afd"/>
      </w:rPr>
      <w:instrText xml:space="preserve">PAGE  </w:instrText>
    </w:r>
    <w:r>
      <w:rPr>
        <w:rStyle w:val="afd"/>
      </w:rPr>
      <w:fldChar w:fldCharType="end"/>
    </w:r>
  </w:p>
  <w:p w14:paraId="1E2F3590" w14:textId="77777777" w:rsidR="001600AD" w:rsidRDefault="001600AD" w:rsidP="0044605B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53AE07B" w14:textId="77777777" w:rsidR="001600AD" w:rsidRDefault="001600AD">
    <w:pPr>
      <w:pStyle w:val="afb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Style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690"/>
      <w:gridCol w:w="3164"/>
    </w:tblGrid>
    <w:tr w:rsidR="001600AD" w:rsidRPr="00B85DC7" w14:paraId="642D04E1" w14:textId="77777777" w:rsidTr="004A0FDC">
      <w:trPr>
        <w:jc w:val="center"/>
      </w:trPr>
      <w:tc>
        <w:tcPr>
          <w:tcW w:w="0" w:type="auto"/>
        </w:tcPr>
        <w:p w14:paraId="676EA239" w14:textId="77777777" w:rsidR="001600AD" w:rsidRPr="00B85DC7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 xml:space="preserve"> KEYWORDS   \* MERGEFORMAT </w:instrText>
          </w:r>
          <w:r w:rsidRPr="00B85DC7">
            <w:rPr>
              <w:sz w:val="18"/>
              <w:szCs w:val="18"/>
            </w:rPr>
            <w:fldChar w:fldCharType="separate"/>
          </w:r>
          <w:r>
            <w:rPr>
              <w:sz w:val="18"/>
              <w:szCs w:val="18"/>
            </w:rPr>
            <w:t>DBUG409-1.0</w:t>
          </w:r>
          <w:r w:rsidRPr="00B85DC7">
            <w:rPr>
              <w:sz w:val="18"/>
              <w:szCs w:val="18"/>
            </w:rPr>
            <w:fldChar w:fldCharType="end"/>
          </w:r>
        </w:p>
      </w:tc>
      <w:tc>
        <w:tcPr>
          <w:tcW w:w="0" w:type="auto"/>
        </w:tcPr>
        <w:p w14:paraId="1A525900" w14:textId="77777777" w:rsidR="001600AD" w:rsidRPr="00B85DC7" w:rsidRDefault="001600AD" w:rsidP="004A0FDC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>PAGE   \* MERGEFORMAT</w:instrText>
          </w:r>
          <w:r w:rsidRPr="00B85DC7">
            <w:rPr>
              <w:sz w:val="18"/>
              <w:szCs w:val="18"/>
            </w:rPr>
            <w:fldChar w:fldCharType="separate"/>
          </w:r>
          <w:r w:rsidRPr="001600AD">
            <w:rPr>
              <w:noProof/>
              <w:sz w:val="18"/>
              <w:szCs w:val="18"/>
              <w:lang w:val="zh-CN"/>
            </w:rPr>
            <w:t>1</w:t>
          </w:r>
          <w:r w:rsidRPr="00B85DC7">
            <w:rPr>
              <w:sz w:val="18"/>
              <w:szCs w:val="18"/>
            </w:rPr>
            <w:fldChar w:fldCharType="end"/>
          </w:r>
          <w:r w:rsidRPr="00B85DC7">
            <w:rPr>
              <w:rFonts w:hint="eastAsia"/>
              <w:sz w:val="18"/>
              <w:szCs w:val="18"/>
            </w:rPr>
            <w:t>(</w:t>
          </w:r>
          <w:r w:rsidRPr="006D46E2">
            <w:rPr>
              <w:sz w:val="18"/>
              <w:szCs w:val="18"/>
            </w:rPr>
            <w:fldChar w:fldCharType="begin"/>
          </w:r>
          <w:r w:rsidRPr="006D46E2">
            <w:rPr>
              <w:rFonts w:hint="eastAsia"/>
              <w:sz w:val="18"/>
              <w:szCs w:val="18"/>
            </w:rPr>
            <w:instrText xml:space="preserve">= </w:instrText>
          </w:r>
          <w:r w:rsidRPr="006D46E2">
            <w:rPr>
              <w:sz w:val="18"/>
              <w:szCs w:val="18"/>
            </w:rPr>
            <w:fldChar w:fldCharType="begin"/>
          </w:r>
          <w:r w:rsidRPr="006D46E2">
            <w:rPr>
              <w:sz w:val="18"/>
              <w:szCs w:val="18"/>
            </w:rPr>
            <w:instrText>NUMPAGES  \* Arabic  \* MERGEFORMAT</w:instrText>
          </w:r>
          <w:r w:rsidRPr="006D46E2">
            <w:rPr>
              <w:sz w:val="18"/>
              <w:szCs w:val="18"/>
            </w:rPr>
            <w:fldChar w:fldCharType="separate"/>
          </w:r>
          <w:r>
            <w:rPr>
              <w:noProof/>
              <w:sz w:val="18"/>
              <w:szCs w:val="18"/>
            </w:rPr>
            <w:instrText>34</w:instrText>
          </w:r>
          <w:r w:rsidRPr="006D46E2">
            <w:rPr>
              <w:sz w:val="18"/>
              <w:szCs w:val="18"/>
            </w:rPr>
            <w:fldChar w:fldCharType="end"/>
          </w:r>
          <w:r w:rsidRPr="006D46E2">
            <w:rPr>
              <w:rFonts w:hint="eastAsia"/>
              <w:sz w:val="18"/>
              <w:szCs w:val="18"/>
            </w:rPr>
            <w:instrText>-</w:instrText>
          </w:r>
          <w:r>
            <w:rPr>
              <w:rFonts w:hint="eastAsia"/>
              <w:sz w:val="18"/>
              <w:szCs w:val="18"/>
            </w:rPr>
            <w:instrText>8</w:instrText>
          </w:r>
          <w:r w:rsidRPr="006D46E2">
            <w:rPr>
              <w:rFonts w:hint="eastAsia"/>
              <w:sz w:val="18"/>
              <w:szCs w:val="18"/>
            </w:rPr>
            <w:instrText xml:space="preserve"> \* MERGEFORMAT</w:instrText>
          </w:r>
          <w:r w:rsidRPr="006D46E2">
            <w:rPr>
              <w:sz w:val="18"/>
              <w:szCs w:val="18"/>
            </w:rPr>
            <w:fldChar w:fldCharType="separate"/>
          </w:r>
          <w:r>
            <w:rPr>
              <w:noProof/>
              <w:sz w:val="18"/>
              <w:szCs w:val="18"/>
            </w:rPr>
            <w:t>26</w:t>
          </w:r>
          <w:r w:rsidRPr="006D46E2">
            <w:rPr>
              <w:sz w:val="18"/>
              <w:szCs w:val="18"/>
            </w:rPr>
            <w:fldChar w:fldCharType="end"/>
          </w:r>
          <w:r w:rsidRPr="00B85DC7">
            <w:rPr>
              <w:rFonts w:hint="eastAsia"/>
              <w:sz w:val="18"/>
              <w:szCs w:val="18"/>
            </w:rPr>
            <w:t>)</w:t>
          </w:r>
        </w:p>
      </w:tc>
    </w:tr>
  </w:tbl>
  <w:p w14:paraId="2E210834" w14:textId="77777777" w:rsidR="001600AD" w:rsidRDefault="001600AD" w:rsidP="005F6AE1">
    <w:pPr>
      <w:pStyle w:val="afb"/>
      <w:spacing w:line="14" w:lineRule="auto"/>
      <w:rPr>
        <w:sz w:val="20"/>
        <w:lang w:eastAsia="zh-CN"/>
      </w:rPr>
    </w:pPr>
  </w:p>
  <w:p w14:paraId="4DA02726" w14:textId="77777777" w:rsidR="001600AD" w:rsidRDefault="001600AD" w:rsidP="009C1357">
    <w:pPr>
      <w:pStyle w:val="a7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Style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80"/>
      <w:gridCol w:w="1574"/>
    </w:tblGrid>
    <w:tr w:rsidR="001600AD" w:rsidRPr="00B85DC7" w14:paraId="31A65FE6" w14:textId="77777777" w:rsidTr="004A0FDC">
      <w:trPr>
        <w:jc w:val="center"/>
      </w:trPr>
      <w:tc>
        <w:tcPr>
          <w:tcW w:w="0" w:type="auto"/>
        </w:tcPr>
        <w:p w14:paraId="0641509E" w14:textId="77777777" w:rsidR="001600AD" w:rsidRPr="00B85DC7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 xml:space="preserve"> KEYWORDS   \* MERGEFORMAT </w:instrText>
          </w:r>
          <w:r w:rsidRPr="00B85DC7">
            <w:rPr>
              <w:sz w:val="18"/>
              <w:szCs w:val="18"/>
            </w:rPr>
            <w:fldChar w:fldCharType="separate"/>
          </w:r>
          <w:r>
            <w:rPr>
              <w:sz w:val="18"/>
              <w:szCs w:val="18"/>
            </w:rPr>
            <w:t>DBUG409-1.0</w:t>
          </w:r>
          <w:r w:rsidRPr="00B85DC7">
            <w:rPr>
              <w:sz w:val="18"/>
              <w:szCs w:val="18"/>
            </w:rPr>
            <w:fldChar w:fldCharType="end"/>
          </w:r>
        </w:p>
      </w:tc>
      <w:tc>
        <w:tcPr>
          <w:tcW w:w="0" w:type="auto"/>
        </w:tcPr>
        <w:p w14:paraId="12BE82A3" w14:textId="13EB0541" w:rsidR="001600AD" w:rsidRPr="00B85DC7" w:rsidRDefault="001600AD" w:rsidP="005F6AE1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 w:rsidRPr="007C6D3A">
            <w:rPr>
              <w:sz w:val="18"/>
              <w:szCs w:val="18"/>
            </w:rPr>
            <w:fldChar w:fldCharType="begin"/>
          </w:r>
          <w:r w:rsidRPr="007C6D3A">
            <w:rPr>
              <w:sz w:val="18"/>
              <w:szCs w:val="18"/>
            </w:rPr>
            <w:instrText>PAGE   \* MERGEFORMAT</w:instrText>
          </w:r>
          <w:r w:rsidRPr="007C6D3A">
            <w:rPr>
              <w:sz w:val="18"/>
              <w:szCs w:val="18"/>
            </w:rPr>
            <w:fldChar w:fldCharType="separate"/>
          </w:r>
          <w:r w:rsidRPr="001600AD">
            <w:rPr>
              <w:noProof/>
              <w:sz w:val="18"/>
              <w:szCs w:val="18"/>
              <w:lang w:val="zh-CN"/>
            </w:rPr>
            <w:t>iv</w:t>
          </w:r>
          <w:r w:rsidRPr="007C6D3A">
            <w:rPr>
              <w:sz w:val="18"/>
              <w:szCs w:val="18"/>
            </w:rPr>
            <w:fldChar w:fldCharType="end"/>
          </w:r>
        </w:p>
      </w:tc>
    </w:tr>
  </w:tbl>
  <w:p w14:paraId="56B9D0FC" w14:textId="77777777" w:rsidR="001600AD" w:rsidRDefault="001600AD" w:rsidP="0091282A">
    <w:pPr>
      <w:pStyle w:val="afb"/>
      <w:spacing w:line="14" w:lineRule="auto"/>
      <w:rPr>
        <w:sz w:val="20"/>
        <w:lang w:eastAsia="zh-CN"/>
      </w:rPr>
    </w:pPr>
  </w:p>
  <w:p w14:paraId="41759F0B" w14:textId="595E12C1" w:rsidR="001600AD" w:rsidRPr="0091282A" w:rsidRDefault="001600AD" w:rsidP="0091282A">
    <w:pPr>
      <w:pStyle w:val="a7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Style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369"/>
      <w:gridCol w:w="3485"/>
    </w:tblGrid>
    <w:tr w:rsidR="001600AD" w:rsidRPr="00B85DC7" w14:paraId="116A98FC" w14:textId="77777777" w:rsidTr="004A0FDC">
      <w:trPr>
        <w:jc w:val="center"/>
      </w:trPr>
      <w:tc>
        <w:tcPr>
          <w:tcW w:w="0" w:type="auto"/>
        </w:tcPr>
        <w:p w14:paraId="738C1712" w14:textId="77777777" w:rsidR="001600AD" w:rsidRPr="00B85DC7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 xml:space="preserve"> KEYWORDS   \* MERGEFORMAT </w:instrText>
          </w:r>
          <w:r w:rsidRPr="00B85DC7">
            <w:rPr>
              <w:sz w:val="18"/>
              <w:szCs w:val="18"/>
            </w:rPr>
            <w:fldChar w:fldCharType="separate"/>
          </w:r>
          <w:r>
            <w:rPr>
              <w:sz w:val="18"/>
              <w:szCs w:val="18"/>
            </w:rPr>
            <w:t>DBUG409-1.0</w:t>
          </w:r>
          <w:r w:rsidRPr="00B85DC7">
            <w:rPr>
              <w:sz w:val="18"/>
              <w:szCs w:val="18"/>
            </w:rPr>
            <w:fldChar w:fldCharType="end"/>
          </w:r>
        </w:p>
      </w:tc>
      <w:tc>
        <w:tcPr>
          <w:tcW w:w="0" w:type="auto"/>
        </w:tcPr>
        <w:p w14:paraId="605E0174" w14:textId="77777777" w:rsidR="001600AD" w:rsidRPr="00B85DC7" w:rsidRDefault="001600AD" w:rsidP="004A0FDC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 w:rsidRPr="00B85DC7">
            <w:rPr>
              <w:sz w:val="18"/>
              <w:szCs w:val="18"/>
            </w:rPr>
            <w:fldChar w:fldCharType="begin"/>
          </w:r>
          <w:r w:rsidRPr="00B85DC7">
            <w:rPr>
              <w:sz w:val="18"/>
              <w:szCs w:val="18"/>
            </w:rPr>
            <w:instrText>PAGE   \* MERGEFORMAT</w:instrText>
          </w:r>
          <w:r w:rsidRPr="00B85DC7">
            <w:rPr>
              <w:sz w:val="18"/>
              <w:szCs w:val="18"/>
            </w:rPr>
            <w:fldChar w:fldCharType="separate"/>
          </w:r>
          <w:r w:rsidR="00700C78" w:rsidRPr="00700C78">
            <w:rPr>
              <w:noProof/>
              <w:sz w:val="18"/>
              <w:szCs w:val="18"/>
              <w:lang w:val="zh-CN"/>
            </w:rPr>
            <w:t>26</w:t>
          </w:r>
          <w:r w:rsidRPr="00B85DC7">
            <w:rPr>
              <w:sz w:val="18"/>
              <w:szCs w:val="18"/>
            </w:rPr>
            <w:fldChar w:fldCharType="end"/>
          </w:r>
          <w:r w:rsidRPr="00B85DC7">
            <w:rPr>
              <w:rFonts w:hint="eastAsia"/>
              <w:sz w:val="18"/>
              <w:szCs w:val="18"/>
            </w:rPr>
            <w:t>(</w:t>
          </w:r>
          <w:r w:rsidRPr="006D46E2">
            <w:rPr>
              <w:sz w:val="18"/>
              <w:szCs w:val="18"/>
            </w:rPr>
            <w:fldChar w:fldCharType="begin"/>
          </w:r>
          <w:r w:rsidRPr="006D46E2">
            <w:rPr>
              <w:rFonts w:hint="eastAsia"/>
              <w:sz w:val="18"/>
              <w:szCs w:val="18"/>
            </w:rPr>
            <w:instrText xml:space="preserve">= </w:instrText>
          </w:r>
          <w:r w:rsidRPr="006D46E2">
            <w:rPr>
              <w:sz w:val="18"/>
              <w:szCs w:val="18"/>
            </w:rPr>
            <w:fldChar w:fldCharType="begin"/>
          </w:r>
          <w:r w:rsidRPr="006D46E2">
            <w:rPr>
              <w:sz w:val="18"/>
              <w:szCs w:val="18"/>
            </w:rPr>
            <w:instrText>NUMPAGES  \* Arabic  \* MERGEFORMAT</w:instrText>
          </w:r>
          <w:r w:rsidRPr="006D46E2">
            <w:rPr>
              <w:sz w:val="18"/>
              <w:szCs w:val="18"/>
            </w:rPr>
            <w:fldChar w:fldCharType="separate"/>
          </w:r>
          <w:r w:rsidR="00700C78">
            <w:rPr>
              <w:noProof/>
              <w:sz w:val="18"/>
              <w:szCs w:val="18"/>
            </w:rPr>
            <w:instrText>34</w:instrText>
          </w:r>
          <w:r w:rsidRPr="006D46E2">
            <w:rPr>
              <w:sz w:val="18"/>
              <w:szCs w:val="18"/>
            </w:rPr>
            <w:fldChar w:fldCharType="end"/>
          </w:r>
          <w:r w:rsidRPr="006D46E2">
            <w:rPr>
              <w:rFonts w:hint="eastAsia"/>
              <w:sz w:val="18"/>
              <w:szCs w:val="18"/>
            </w:rPr>
            <w:instrText>-</w:instrText>
          </w:r>
          <w:r>
            <w:rPr>
              <w:rFonts w:hint="eastAsia"/>
              <w:sz w:val="18"/>
              <w:szCs w:val="18"/>
            </w:rPr>
            <w:instrText>8</w:instrText>
          </w:r>
          <w:r w:rsidRPr="006D46E2">
            <w:rPr>
              <w:rFonts w:hint="eastAsia"/>
              <w:sz w:val="18"/>
              <w:szCs w:val="18"/>
            </w:rPr>
            <w:instrText xml:space="preserve"> \* MERGEFORMAT</w:instrText>
          </w:r>
          <w:r w:rsidRPr="006D46E2">
            <w:rPr>
              <w:sz w:val="18"/>
              <w:szCs w:val="18"/>
            </w:rPr>
            <w:fldChar w:fldCharType="separate"/>
          </w:r>
          <w:r w:rsidR="00700C78">
            <w:rPr>
              <w:noProof/>
              <w:sz w:val="18"/>
              <w:szCs w:val="18"/>
            </w:rPr>
            <w:t>26</w:t>
          </w:r>
          <w:r w:rsidRPr="006D46E2">
            <w:rPr>
              <w:sz w:val="18"/>
              <w:szCs w:val="18"/>
            </w:rPr>
            <w:fldChar w:fldCharType="end"/>
          </w:r>
          <w:r w:rsidRPr="00B85DC7">
            <w:rPr>
              <w:rFonts w:hint="eastAsia"/>
              <w:sz w:val="18"/>
              <w:szCs w:val="18"/>
            </w:rPr>
            <w:t>)</w:t>
          </w:r>
        </w:p>
      </w:tc>
    </w:tr>
  </w:tbl>
  <w:p w14:paraId="417BA6DB" w14:textId="77777777" w:rsidR="001600AD" w:rsidRDefault="001600AD" w:rsidP="005F6AE1">
    <w:pPr>
      <w:pStyle w:val="afb"/>
      <w:spacing w:line="14" w:lineRule="auto"/>
      <w:rPr>
        <w:sz w:val="20"/>
        <w:lang w:eastAsia="zh-CN"/>
      </w:rPr>
    </w:pPr>
  </w:p>
  <w:p w14:paraId="3FBCF8F3" w14:textId="77777777" w:rsidR="001600AD" w:rsidRPr="0091282A" w:rsidRDefault="001600AD" w:rsidP="005F6AE1">
    <w:pPr>
      <w:pStyle w:val="a7"/>
      <w:ind w:firstLine="360"/>
    </w:pPr>
  </w:p>
  <w:p w14:paraId="3272AFC8" w14:textId="77777777" w:rsidR="001600AD" w:rsidRDefault="001600AD">
    <w:pPr>
      <w:pStyle w:val="afb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F818D6" w14:textId="77777777" w:rsidR="001600AD" w:rsidRPr="00E76BCF" w:rsidRDefault="001600AD" w:rsidP="00E76BCF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3F4BC0" w14:textId="77777777" w:rsidR="00E13AAA" w:rsidRDefault="00E13AAA" w:rsidP="00473140">
      <w:pPr>
        <w:ind w:firstLine="480"/>
      </w:pPr>
      <w:r>
        <w:separator/>
      </w:r>
    </w:p>
    <w:p w14:paraId="1649C21F" w14:textId="77777777" w:rsidR="00E13AAA" w:rsidRDefault="00E13AAA" w:rsidP="00473140">
      <w:pPr>
        <w:ind w:firstLine="480"/>
      </w:pPr>
    </w:p>
    <w:p w14:paraId="26A8C9AC" w14:textId="77777777" w:rsidR="00E13AAA" w:rsidRDefault="00E13AAA" w:rsidP="00822DC1">
      <w:pPr>
        <w:ind w:firstLine="480"/>
      </w:pPr>
    </w:p>
  </w:footnote>
  <w:footnote w:type="continuationSeparator" w:id="0">
    <w:p w14:paraId="20B27F80" w14:textId="77777777" w:rsidR="00E13AAA" w:rsidRDefault="00E13AAA" w:rsidP="00473140">
      <w:pPr>
        <w:ind w:firstLine="480"/>
      </w:pPr>
      <w:r>
        <w:continuationSeparator/>
      </w:r>
    </w:p>
    <w:p w14:paraId="7AD218C1" w14:textId="77777777" w:rsidR="00E13AAA" w:rsidRDefault="00E13AAA" w:rsidP="00473140">
      <w:pPr>
        <w:ind w:firstLine="480"/>
      </w:pPr>
    </w:p>
    <w:p w14:paraId="690C9A59" w14:textId="77777777" w:rsidR="00E13AAA" w:rsidRDefault="00E13AAA" w:rsidP="00822DC1">
      <w:pPr>
        <w:ind w:firstLine="48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7B3F13" w14:textId="77777777" w:rsidR="001600AD" w:rsidRDefault="001600AD" w:rsidP="009C1357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5FE4EA" w14:textId="77777777" w:rsidR="001600AD" w:rsidRPr="00285036" w:rsidRDefault="001600AD" w:rsidP="00285036">
    <w:pPr>
      <w:pStyle w:val="a6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9080C6" w14:textId="77777777" w:rsidR="001600AD" w:rsidRDefault="001600AD" w:rsidP="009C1357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Style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7"/>
      <w:gridCol w:w="4927"/>
    </w:tblGrid>
    <w:tr w:rsidR="001600AD" w14:paraId="2FA0BDA8" w14:textId="77777777" w:rsidTr="005F122F">
      <w:trPr>
        <w:jc w:val="center"/>
      </w:trPr>
      <w:tc>
        <w:tcPr>
          <w:tcW w:w="4704" w:type="dxa"/>
        </w:tcPr>
        <w:p w14:paraId="4B12B95B" w14:textId="77777777" w:rsidR="001600AD" w:rsidRDefault="001600AD" w:rsidP="004A0FDC">
          <w:pPr>
            <w:spacing w:before="0" w:after="0"/>
            <w:ind w:left="0" w:firstLineChars="0" w:firstLine="0"/>
          </w:pPr>
        </w:p>
      </w:tc>
      <w:tc>
        <w:tcPr>
          <w:tcW w:w="4704" w:type="dxa"/>
        </w:tcPr>
        <w:p w14:paraId="285DC023" w14:textId="3889C813" w:rsidR="001600AD" w:rsidRPr="005F122F" w:rsidRDefault="001600AD" w:rsidP="005F122F">
          <w:pPr>
            <w:wordWrap w:val="0"/>
            <w:spacing w:before="0" w:after="0"/>
            <w:ind w:left="0" w:firstLineChars="0" w:firstLine="0"/>
            <w:jc w:val="right"/>
            <w:rPr>
              <w:rFonts w:ascii="宋体" w:eastAsia="宋体" w:hAnsi="宋体"/>
              <w:sz w:val="18"/>
              <w:szCs w:val="18"/>
            </w:rPr>
          </w:pPr>
          <w:r>
            <w:rPr>
              <w:rFonts w:ascii="宋体" w:eastAsia="宋体" w:hAnsi="宋体" w:hint="eastAsia"/>
              <w:sz w:val="18"/>
              <w:szCs w:val="18"/>
            </w:rPr>
            <w:t xml:space="preserve">  </w:t>
          </w:r>
          <w:r>
            <w:rPr>
              <w:rFonts w:ascii="宋体" w:eastAsia="宋体" w:hAnsi="宋体"/>
              <w:sz w:val="18"/>
              <w:szCs w:val="18"/>
            </w:rPr>
            <w:fldChar w:fldCharType="begin"/>
          </w:r>
          <w:r>
            <w:rPr>
              <w:rFonts w:ascii="宋体" w:eastAsia="宋体" w:hAnsi="宋体"/>
              <w:sz w:val="18"/>
              <w:szCs w:val="18"/>
            </w:rPr>
            <w:instrText xml:space="preserve"> </w:instrText>
          </w:r>
          <w:r>
            <w:rPr>
              <w:rFonts w:ascii="宋体" w:eastAsia="宋体" w:hAnsi="宋体" w:hint="eastAsia"/>
              <w:sz w:val="18"/>
              <w:szCs w:val="18"/>
            </w:rPr>
            <w:instrText>STYLEREF  Contents  \* MERGEFORMAT</w:instrText>
          </w:r>
          <w:r>
            <w:rPr>
              <w:rFonts w:ascii="宋体" w:eastAsia="宋体" w:hAnsi="宋体"/>
              <w:sz w:val="18"/>
              <w:szCs w:val="18"/>
            </w:rPr>
            <w:instrText xml:space="preserve"> </w:instrText>
          </w:r>
          <w:r>
            <w:rPr>
              <w:rFonts w:ascii="宋体" w:eastAsia="宋体" w:hAnsi="宋体"/>
              <w:sz w:val="18"/>
              <w:szCs w:val="18"/>
            </w:rPr>
            <w:fldChar w:fldCharType="separate"/>
          </w:r>
          <w:r>
            <w:rPr>
              <w:rFonts w:ascii="宋体" w:eastAsia="宋体" w:hAnsi="宋体" w:hint="eastAsia"/>
              <w:noProof/>
              <w:sz w:val="18"/>
              <w:szCs w:val="18"/>
            </w:rPr>
            <w:t>表目录</w:t>
          </w:r>
          <w:r>
            <w:rPr>
              <w:rFonts w:ascii="宋体" w:eastAsia="宋体" w:hAnsi="宋体"/>
              <w:sz w:val="18"/>
              <w:szCs w:val="18"/>
            </w:rPr>
            <w:fldChar w:fldCharType="end"/>
          </w:r>
        </w:p>
      </w:tc>
    </w:tr>
  </w:tbl>
  <w:p w14:paraId="44989FB0" w14:textId="77777777" w:rsidR="001600AD" w:rsidRPr="008351D1" w:rsidRDefault="001600AD" w:rsidP="003B7B4B">
    <w:pPr>
      <w:ind w:left="0" w:firstLineChars="0" w:firstLine="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Style"/>
      <w:tblW w:w="5000" w:type="pct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7"/>
      <w:gridCol w:w="4927"/>
    </w:tblGrid>
    <w:tr w:rsidR="001600AD" w:rsidRPr="00A32D7F" w14:paraId="6B5D3F8D" w14:textId="77777777" w:rsidTr="004A0FDC">
      <w:tc>
        <w:tcPr>
          <w:tcW w:w="4704" w:type="dxa"/>
        </w:tcPr>
        <w:p w14:paraId="578EDB57" w14:textId="77777777" w:rsidR="001600AD" w:rsidRPr="00A32D7F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A32D7F">
            <w:rPr>
              <w:sz w:val="18"/>
              <w:szCs w:val="18"/>
            </w:rPr>
            <w:fldChar w:fldCharType="begin"/>
          </w:r>
          <w:r w:rsidRPr="00A32D7F">
            <w:rPr>
              <w:sz w:val="18"/>
              <w:szCs w:val="18"/>
            </w:rPr>
            <w:instrText xml:space="preserve"> STYLEREF  "</w:instrText>
          </w:r>
          <w:r w:rsidRPr="00A32D7F">
            <w:rPr>
              <w:sz w:val="18"/>
              <w:szCs w:val="18"/>
            </w:rPr>
            <w:instrText>标题</w:instrText>
          </w:r>
          <w:r w:rsidRPr="00A32D7F">
            <w:rPr>
              <w:sz w:val="18"/>
              <w:szCs w:val="18"/>
            </w:rPr>
            <w:instrText xml:space="preserve"> 1,heading1" \n  \* MERGEFORMAT </w:instrText>
          </w:r>
          <w:r w:rsidRPr="00A32D7F">
            <w:rPr>
              <w:sz w:val="18"/>
              <w:szCs w:val="18"/>
            </w:rPr>
            <w:fldChar w:fldCharType="separate"/>
          </w:r>
          <w:r w:rsidR="00700C78">
            <w:rPr>
              <w:noProof/>
              <w:sz w:val="18"/>
              <w:szCs w:val="18"/>
            </w:rPr>
            <w:t>4</w:t>
          </w:r>
          <w:r w:rsidRPr="00A32D7F">
            <w:rPr>
              <w:noProof/>
              <w:sz w:val="18"/>
              <w:szCs w:val="18"/>
            </w:rPr>
            <w:fldChar w:fldCharType="end"/>
          </w:r>
          <w:r w:rsidRPr="00A32D7F">
            <w:rPr>
              <w:sz w:val="18"/>
              <w:szCs w:val="18"/>
            </w:rPr>
            <w:fldChar w:fldCharType="begin"/>
          </w:r>
          <w:r w:rsidRPr="00A32D7F">
            <w:rPr>
              <w:sz w:val="18"/>
              <w:szCs w:val="18"/>
            </w:rPr>
            <w:instrText xml:space="preserve"> STYLEREF  "</w:instrText>
          </w:r>
          <w:r w:rsidRPr="00A32D7F">
            <w:rPr>
              <w:sz w:val="18"/>
              <w:szCs w:val="18"/>
            </w:rPr>
            <w:instrText>标题</w:instrText>
          </w:r>
          <w:r w:rsidRPr="00A32D7F">
            <w:rPr>
              <w:sz w:val="18"/>
              <w:szCs w:val="18"/>
            </w:rPr>
            <w:instrText xml:space="preserve"> 1,heading1"  \* MERGEFORMAT </w:instrText>
          </w:r>
          <w:r w:rsidRPr="00A32D7F">
            <w:rPr>
              <w:sz w:val="18"/>
              <w:szCs w:val="18"/>
            </w:rPr>
            <w:fldChar w:fldCharType="separate"/>
          </w:r>
          <w:r w:rsidR="00700C78">
            <w:rPr>
              <w:rFonts w:hint="eastAsia"/>
              <w:noProof/>
              <w:sz w:val="18"/>
              <w:szCs w:val="18"/>
            </w:rPr>
            <w:t>开发板使用</w:t>
          </w:r>
          <w:r w:rsidRPr="00A32D7F">
            <w:rPr>
              <w:noProof/>
              <w:sz w:val="18"/>
              <w:szCs w:val="18"/>
            </w:rPr>
            <w:fldChar w:fldCharType="end"/>
          </w:r>
        </w:p>
      </w:tc>
      <w:tc>
        <w:tcPr>
          <w:tcW w:w="4704" w:type="dxa"/>
        </w:tcPr>
        <w:p w14:paraId="1E818F25" w14:textId="77777777" w:rsidR="001600AD" w:rsidRPr="00A32D7F" w:rsidRDefault="001600AD" w:rsidP="004A0FDC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 xml:space="preserve"> STYLEREF  "</w:instrText>
          </w:r>
          <w:r>
            <w:rPr>
              <w:sz w:val="18"/>
              <w:szCs w:val="18"/>
            </w:rPr>
            <w:instrText>标题</w:instrText>
          </w:r>
          <w:r>
            <w:rPr>
              <w:sz w:val="18"/>
              <w:szCs w:val="18"/>
            </w:rPr>
            <w:instrText xml:space="preserve"> 2,heading2" \n  \* MERGEFORMAT </w:instrText>
          </w:r>
          <w:r>
            <w:rPr>
              <w:sz w:val="18"/>
              <w:szCs w:val="18"/>
            </w:rPr>
            <w:fldChar w:fldCharType="separate"/>
          </w:r>
          <w:r w:rsidR="00700C78">
            <w:rPr>
              <w:noProof/>
              <w:sz w:val="18"/>
              <w:szCs w:val="18"/>
            </w:rPr>
            <w:t>4.5</w:t>
          </w:r>
          <w:r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 xml:space="preserve"> STYLEREF  "</w:instrText>
          </w:r>
          <w:r>
            <w:rPr>
              <w:sz w:val="18"/>
              <w:szCs w:val="18"/>
            </w:rPr>
            <w:instrText>标题</w:instrText>
          </w:r>
          <w:r>
            <w:rPr>
              <w:sz w:val="18"/>
              <w:szCs w:val="18"/>
            </w:rPr>
            <w:instrText xml:space="preserve"> 2,heading2"  \* MERGEFORMAT </w:instrText>
          </w:r>
          <w:r>
            <w:rPr>
              <w:sz w:val="18"/>
              <w:szCs w:val="18"/>
            </w:rPr>
            <w:fldChar w:fldCharType="separate"/>
          </w:r>
          <w:r w:rsidR="00700C78">
            <w:rPr>
              <w:rFonts w:hint="eastAsia"/>
              <w:noProof/>
              <w:sz w:val="18"/>
              <w:szCs w:val="18"/>
            </w:rPr>
            <w:t>开发板使用注意事项</w:t>
          </w:r>
          <w:r>
            <w:rPr>
              <w:sz w:val="18"/>
              <w:szCs w:val="18"/>
            </w:rPr>
            <w:fldChar w:fldCharType="end"/>
          </w:r>
        </w:p>
      </w:tc>
    </w:tr>
  </w:tbl>
  <w:p w14:paraId="735BFE81" w14:textId="77777777" w:rsidR="001600AD" w:rsidRPr="008351D1" w:rsidRDefault="001600AD" w:rsidP="00E76BCF">
    <w:pPr>
      <w:ind w:left="0" w:firstLineChars="0" w:firstLine="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Style"/>
      <w:tblW w:w="5000" w:type="pct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7"/>
      <w:gridCol w:w="4927"/>
    </w:tblGrid>
    <w:tr w:rsidR="001600AD" w:rsidRPr="00A32D7F" w14:paraId="3E56F476" w14:textId="77777777" w:rsidTr="004A0FDC">
      <w:tc>
        <w:tcPr>
          <w:tcW w:w="4704" w:type="dxa"/>
        </w:tcPr>
        <w:p w14:paraId="25F8F0D4" w14:textId="77777777" w:rsidR="001600AD" w:rsidRPr="00A32D7F" w:rsidRDefault="001600AD" w:rsidP="004A0FDC">
          <w:pPr>
            <w:spacing w:before="0" w:after="0"/>
            <w:ind w:left="0" w:firstLineChars="0" w:firstLine="0"/>
            <w:rPr>
              <w:sz w:val="18"/>
              <w:szCs w:val="18"/>
            </w:rPr>
          </w:pPr>
          <w:r w:rsidRPr="00A32D7F">
            <w:rPr>
              <w:sz w:val="18"/>
              <w:szCs w:val="18"/>
            </w:rPr>
            <w:fldChar w:fldCharType="begin"/>
          </w:r>
          <w:r w:rsidRPr="00A32D7F">
            <w:rPr>
              <w:sz w:val="18"/>
              <w:szCs w:val="18"/>
            </w:rPr>
            <w:instrText xml:space="preserve"> STYLEREF  "</w:instrText>
          </w:r>
          <w:r w:rsidRPr="00A32D7F">
            <w:rPr>
              <w:sz w:val="18"/>
              <w:szCs w:val="18"/>
            </w:rPr>
            <w:instrText>标题</w:instrText>
          </w:r>
          <w:r w:rsidRPr="00A32D7F">
            <w:rPr>
              <w:sz w:val="18"/>
              <w:szCs w:val="18"/>
            </w:rPr>
            <w:instrText xml:space="preserve"> 1,heading1" \n  \* MERGEFORMAT </w:instrText>
          </w:r>
          <w:r w:rsidRPr="00A32D7F">
            <w:rPr>
              <w:sz w:val="18"/>
              <w:szCs w:val="18"/>
            </w:rPr>
            <w:fldChar w:fldCharType="separate"/>
          </w:r>
          <w:r>
            <w:rPr>
              <w:noProof/>
              <w:sz w:val="18"/>
              <w:szCs w:val="18"/>
            </w:rPr>
            <w:t>1</w:t>
          </w:r>
          <w:r w:rsidRPr="00A32D7F">
            <w:rPr>
              <w:noProof/>
              <w:sz w:val="18"/>
              <w:szCs w:val="18"/>
            </w:rPr>
            <w:fldChar w:fldCharType="end"/>
          </w:r>
          <w:r w:rsidRPr="00A32D7F">
            <w:rPr>
              <w:sz w:val="18"/>
              <w:szCs w:val="18"/>
            </w:rPr>
            <w:fldChar w:fldCharType="begin"/>
          </w:r>
          <w:r w:rsidRPr="00A32D7F">
            <w:rPr>
              <w:sz w:val="18"/>
              <w:szCs w:val="18"/>
            </w:rPr>
            <w:instrText xml:space="preserve"> STYLEREF  "</w:instrText>
          </w:r>
          <w:r w:rsidRPr="00A32D7F">
            <w:rPr>
              <w:sz w:val="18"/>
              <w:szCs w:val="18"/>
            </w:rPr>
            <w:instrText>标题</w:instrText>
          </w:r>
          <w:r w:rsidRPr="00A32D7F">
            <w:rPr>
              <w:sz w:val="18"/>
              <w:szCs w:val="18"/>
            </w:rPr>
            <w:instrText xml:space="preserve"> 1,heading1"  \* MERGEFORMAT </w:instrText>
          </w:r>
          <w:r w:rsidRPr="00A32D7F">
            <w:rPr>
              <w:sz w:val="18"/>
              <w:szCs w:val="18"/>
            </w:rPr>
            <w:fldChar w:fldCharType="separate"/>
          </w:r>
          <w:r>
            <w:rPr>
              <w:rFonts w:hint="eastAsia"/>
              <w:noProof/>
              <w:sz w:val="18"/>
              <w:szCs w:val="18"/>
            </w:rPr>
            <w:t>关于本手册</w:t>
          </w:r>
          <w:r w:rsidRPr="00A32D7F">
            <w:rPr>
              <w:noProof/>
              <w:sz w:val="18"/>
              <w:szCs w:val="18"/>
            </w:rPr>
            <w:fldChar w:fldCharType="end"/>
          </w:r>
        </w:p>
      </w:tc>
      <w:tc>
        <w:tcPr>
          <w:tcW w:w="4704" w:type="dxa"/>
        </w:tcPr>
        <w:p w14:paraId="5A3BAC89" w14:textId="77777777" w:rsidR="001600AD" w:rsidRPr="00A32D7F" w:rsidRDefault="001600AD" w:rsidP="004A0FDC">
          <w:pPr>
            <w:spacing w:before="0" w:after="0"/>
            <w:ind w:left="0" w:firstLineChars="0" w:firstLine="0"/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 xml:space="preserve"> STYLEREF  "</w:instrText>
          </w:r>
          <w:r>
            <w:rPr>
              <w:sz w:val="18"/>
              <w:szCs w:val="18"/>
            </w:rPr>
            <w:instrText>标题</w:instrText>
          </w:r>
          <w:r>
            <w:rPr>
              <w:sz w:val="18"/>
              <w:szCs w:val="18"/>
            </w:rPr>
            <w:instrText xml:space="preserve"> 2,heading2" \n  \* MERGEFORMAT </w:instrText>
          </w:r>
          <w:r>
            <w:rPr>
              <w:sz w:val="18"/>
              <w:szCs w:val="18"/>
            </w:rPr>
            <w:fldChar w:fldCharType="separate"/>
          </w:r>
          <w:r>
            <w:rPr>
              <w:noProof/>
              <w:sz w:val="18"/>
              <w:szCs w:val="18"/>
            </w:rPr>
            <w:t>1.1</w:t>
          </w:r>
          <w:r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 xml:space="preserve"> STYLEREF  "</w:instrText>
          </w:r>
          <w:r>
            <w:rPr>
              <w:sz w:val="18"/>
              <w:szCs w:val="18"/>
            </w:rPr>
            <w:instrText>标题</w:instrText>
          </w:r>
          <w:r>
            <w:rPr>
              <w:sz w:val="18"/>
              <w:szCs w:val="18"/>
            </w:rPr>
            <w:instrText xml:space="preserve"> 2,heading2"  \* MERGEFORMAT </w:instrText>
          </w:r>
          <w:r>
            <w:rPr>
              <w:sz w:val="18"/>
              <w:szCs w:val="18"/>
            </w:rPr>
            <w:fldChar w:fldCharType="separate"/>
          </w:r>
          <w:r>
            <w:rPr>
              <w:rFonts w:hint="eastAsia"/>
              <w:noProof/>
              <w:sz w:val="18"/>
              <w:szCs w:val="18"/>
            </w:rPr>
            <w:t>手册内容</w:t>
          </w:r>
          <w:r>
            <w:rPr>
              <w:sz w:val="18"/>
              <w:szCs w:val="18"/>
            </w:rPr>
            <w:fldChar w:fldCharType="end"/>
          </w:r>
        </w:p>
      </w:tc>
    </w:tr>
  </w:tbl>
  <w:p w14:paraId="28ED33E7" w14:textId="77777777" w:rsidR="001600AD" w:rsidRPr="008351D1" w:rsidRDefault="001600AD" w:rsidP="00E76BCF">
    <w:pPr>
      <w:ind w:left="0" w:firstLineChars="0" w:firstLine="0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57C957" w14:textId="77777777" w:rsidR="001600AD" w:rsidRPr="00E76BCF" w:rsidRDefault="001600AD" w:rsidP="00E76BCF">
    <w:pPr>
      <w:pStyle w:val="a6"/>
      <w:pBdr>
        <w:bottom w:val="none" w:sz="0" w:space="0" w:color="auto"/>
      </w:pBdr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428B"/>
    <w:multiLevelType w:val="hybridMultilevel"/>
    <w:tmpl w:val="B4CED364"/>
    <w:lvl w:ilvl="0" w:tplc="40462B30">
      <w:start w:val="1"/>
      <w:numFmt w:val="decimal"/>
      <w:lvlText w:val="%1."/>
      <w:lvlJc w:val="left"/>
      <w:rPr>
        <w:rFonts w:cs="Times New Roman"/>
      </w:rPr>
    </w:lvl>
    <w:lvl w:ilvl="1" w:tplc="51FC9A6E">
      <w:numFmt w:val="decimal"/>
      <w:lvlText w:val=""/>
      <w:lvlJc w:val="left"/>
      <w:rPr>
        <w:rFonts w:cs="Times New Roman"/>
      </w:rPr>
    </w:lvl>
    <w:lvl w:ilvl="2" w:tplc="E80A7F20">
      <w:numFmt w:val="decimal"/>
      <w:lvlText w:val=""/>
      <w:lvlJc w:val="left"/>
      <w:rPr>
        <w:rFonts w:cs="Times New Roman"/>
      </w:rPr>
    </w:lvl>
    <w:lvl w:ilvl="3" w:tplc="6CFA4CE8">
      <w:numFmt w:val="decimal"/>
      <w:lvlText w:val=""/>
      <w:lvlJc w:val="left"/>
      <w:rPr>
        <w:rFonts w:cs="Times New Roman"/>
      </w:rPr>
    </w:lvl>
    <w:lvl w:ilvl="4" w:tplc="EB72338C">
      <w:numFmt w:val="decimal"/>
      <w:lvlText w:val=""/>
      <w:lvlJc w:val="left"/>
      <w:rPr>
        <w:rFonts w:cs="Times New Roman"/>
      </w:rPr>
    </w:lvl>
    <w:lvl w:ilvl="5" w:tplc="D6201444">
      <w:numFmt w:val="decimal"/>
      <w:lvlText w:val=""/>
      <w:lvlJc w:val="left"/>
      <w:rPr>
        <w:rFonts w:cs="Times New Roman"/>
      </w:rPr>
    </w:lvl>
    <w:lvl w:ilvl="6" w:tplc="DC24DE1C">
      <w:numFmt w:val="decimal"/>
      <w:lvlText w:val=""/>
      <w:lvlJc w:val="left"/>
      <w:rPr>
        <w:rFonts w:cs="Times New Roman"/>
      </w:rPr>
    </w:lvl>
    <w:lvl w:ilvl="7" w:tplc="811A45AC">
      <w:numFmt w:val="decimal"/>
      <w:lvlText w:val=""/>
      <w:lvlJc w:val="left"/>
      <w:rPr>
        <w:rFonts w:cs="Times New Roman"/>
      </w:rPr>
    </w:lvl>
    <w:lvl w:ilvl="8" w:tplc="69903D82">
      <w:numFmt w:val="decimal"/>
      <w:lvlText w:val=""/>
      <w:lvlJc w:val="left"/>
      <w:rPr>
        <w:rFonts w:cs="Times New Roman"/>
      </w:rPr>
    </w:lvl>
  </w:abstractNum>
  <w:abstractNum w:abstractNumId="1">
    <w:nsid w:val="008C2914"/>
    <w:multiLevelType w:val="multilevel"/>
    <w:tmpl w:val="CD18ADE4"/>
    <w:styleLink w:val="HeadingGW"/>
    <w:lvl w:ilvl="0">
      <w:start w:val="1"/>
      <w:numFmt w:val="decimal"/>
      <w:pStyle w:val="1"/>
      <w:suff w:val="nothing"/>
      <w:lvlText w:val="%1"/>
      <w:lvlJc w:val="right"/>
      <w:pPr>
        <w:ind w:left="425" w:hanging="137"/>
      </w:pPr>
      <w:rPr>
        <w:rFonts w:ascii="Book Antiqua" w:hAnsi="Book Antiqua" w:hint="default"/>
        <w:b/>
        <w:i w:val="0"/>
        <w:sz w:val="144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Book Antiqua" w:hAnsi="Book Antiqua" w:hint="default"/>
        <w:b/>
        <w:i w:val="0"/>
        <w:sz w:val="36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Book Antiqua" w:hAnsi="Book Antiqua" w:hint="default"/>
        <w:b/>
        <w:i w:val="0"/>
        <w:sz w:val="30"/>
      </w:rPr>
    </w:lvl>
    <w:lvl w:ilvl="3">
      <w:start w:val="1"/>
      <w:numFmt w:val="decimal"/>
      <w:lvlRestart w:val="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06C2B11"/>
    <w:multiLevelType w:val="multilevel"/>
    <w:tmpl w:val="5080B25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a"/>
      <w:lvlText w:val="%1.%2"/>
      <w:lvlJc w:val="left"/>
      <w:pPr>
        <w:tabs>
          <w:tab w:val="num" w:pos="576"/>
        </w:tabs>
        <w:ind w:left="576" w:hanging="576"/>
      </w:pPr>
      <w:rPr>
        <w:sz w:val="24"/>
        <w:szCs w:val="24"/>
      </w:rPr>
    </w:lvl>
    <w:lvl w:ilvl="2">
      <w:start w:val="1"/>
      <w:numFmt w:val="decimal"/>
      <w:pStyle w:val="a0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>
    <w:nsid w:val="160B6970"/>
    <w:multiLevelType w:val="hybridMultilevel"/>
    <w:tmpl w:val="4888FEE8"/>
    <w:lvl w:ilvl="0" w:tplc="D5B2C190">
      <w:start w:val="1"/>
      <w:numFmt w:val="decimal"/>
      <w:pStyle w:val="Numberlist"/>
      <w:lvlText w:val="%1."/>
      <w:lvlJc w:val="left"/>
      <w:pPr>
        <w:ind w:left="2121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4">
    <w:nsid w:val="1E93206A"/>
    <w:multiLevelType w:val="multilevel"/>
    <w:tmpl w:val="B72A79AE"/>
    <w:styleLink w:val="GWHeading1"/>
    <w:lvl w:ilvl="0">
      <w:start w:val="1"/>
      <w:numFmt w:val="decimal"/>
      <w:suff w:val="nothing"/>
      <w:lvlText w:val="%1"/>
      <w:lvlJc w:val="right"/>
      <w:pPr>
        <w:ind w:left="425" w:hanging="137"/>
      </w:pPr>
      <w:rPr>
        <w:rFonts w:ascii="Book Antiqua" w:hAnsi="Book Antiqua" w:hint="default"/>
        <w:b/>
        <w:i w:val="0"/>
        <w:sz w:val="144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Book Antiqua" w:hAnsi="Book Antiqua" w:hint="default"/>
        <w:b/>
        <w:i w:val="0"/>
        <w:sz w:val="36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hAnsi="Book Antiqua" w:hint="default"/>
        <w:b/>
        <w:i w:val="0"/>
        <w:sz w:val="30"/>
      </w:rPr>
    </w:lvl>
    <w:lvl w:ilvl="3">
      <w:start w:val="1"/>
      <w:numFmt w:val="decimal"/>
      <w:lvlRestart w:val="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222D418D"/>
    <w:multiLevelType w:val="hybridMultilevel"/>
    <w:tmpl w:val="ED52F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D801E6"/>
    <w:multiLevelType w:val="hybridMultilevel"/>
    <w:tmpl w:val="FBC8CF1E"/>
    <w:lvl w:ilvl="0" w:tplc="04090003">
      <w:start w:val="1"/>
      <w:numFmt w:val="bullet"/>
      <w:lvlText w:val="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51FC9A6E">
      <w:numFmt w:val="decimal"/>
      <w:lvlText w:val=""/>
      <w:lvlJc w:val="left"/>
      <w:rPr>
        <w:rFonts w:cs="Times New Roman"/>
      </w:rPr>
    </w:lvl>
    <w:lvl w:ilvl="2" w:tplc="E80A7F20">
      <w:numFmt w:val="decimal"/>
      <w:lvlText w:val=""/>
      <w:lvlJc w:val="left"/>
      <w:rPr>
        <w:rFonts w:cs="Times New Roman"/>
      </w:rPr>
    </w:lvl>
    <w:lvl w:ilvl="3" w:tplc="6CFA4CE8">
      <w:numFmt w:val="decimal"/>
      <w:lvlText w:val=""/>
      <w:lvlJc w:val="left"/>
      <w:rPr>
        <w:rFonts w:cs="Times New Roman"/>
      </w:rPr>
    </w:lvl>
    <w:lvl w:ilvl="4" w:tplc="EB72338C">
      <w:numFmt w:val="decimal"/>
      <w:lvlText w:val=""/>
      <w:lvlJc w:val="left"/>
      <w:rPr>
        <w:rFonts w:cs="Times New Roman"/>
      </w:rPr>
    </w:lvl>
    <w:lvl w:ilvl="5" w:tplc="D6201444">
      <w:numFmt w:val="decimal"/>
      <w:lvlText w:val=""/>
      <w:lvlJc w:val="left"/>
      <w:rPr>
        <w:rFonts w:cs="Times New Roman"/>
      </w:rPr>
    </w:lvl>
    <w:lvl w:ilvl="6" w:tplc="DC24DE1C">
      <w:numFmt w:val="decimal"/>
      <w:lvlText w:val=""/>
      <w:lvlJc w:val="left"/>
      <w:rPr>
        <w:rFonts w:cs="Times New Roman"/>
      </w:rPr>
    </w:lvl>
    <w:lvl w:ilvl="7" w:tplc="811A45AC">
      <w:numFmt w:val="decimal"/>
      <w:lvlText w:val=""/>
      <w:lvlJc w:val="left"/>
      <w:rPr>
        <w:rFonts w:cs="Times New Roman"/>
      </w:rPr>
    </w:lvl>
    <w:lvl w:ilvl="8" w:tplc="69903D82">
      <w:numFmt w:val="decimal"/>
      <w:lvlText w:val=""/>
      <w:lvlJc w:val="left"/>
      <w:rPr>
        <w:rFonts w:cs="Times New Roman"/>
      </w:rPr>
    </w:lvl>
  </w:abstractNum>
  <w:abstractNum w:abstractNumId="7">
    <w:nsid w:val="29474881"/>
    <w:multiLevelType w:val="hybridMultilevel"/>
    <w:tmpl w:val="A2F41C24"/>
    <w:lvl w:ilvl="0" w:tplc="19AA0ED6">
      <w:start w:val="1"/>
      <w:numFmt w:val="bullet"/>
      <w:pStyle w:val="Bullet"/>
      <w:lvlText w:val=""/>
      <w:lvlJc w:val="left"/>
      <w:pPr>
        <w:ind w:left="2121" w:hanging="42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29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01" w:hanging="420"/>
      </w:pPr>
      <w:rPr>
        <w:rFonts w:ascii="Wingdings" w:hAnsi="Wingdings" w:hint="default"/>
      </w:rPr>
    </w:lvl>
  </w:abstractNum>
  <w:abstractNum w:abstractNumId="8">
    <w:nsid w:val="32912F79"/>
    <w:multiLevelType w:val="hybridMultilevel"/>
    <w:tmpl w:val="C2D02BF6"/>
    <w:lvl w:ilvl="0" w:tplc="4D8EBB1E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8096F4D"/>
    <w:multiLevelType w:val="hybridMultilevel"/>
    <w:tmpl w:val="016627A6"/>
    <w:lvl w:ilvl="0" w:tplc="EEEA449A">
      <w:start w:val="1"/>
      <w:numFmt w:val="lowerLetter"/>
      <w:pStyle w:val="Alphalist"/>
      <w:lvlText w:val="%1)."/>
      <w:lvlJc w:val="left"/>
      <w:pPr>
        <w:ind w:left="2121" w:hanging="42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10">
    <w:nsid w:val="3B5907F3"/>
    <w:multiLevelType w:val="multilevel"/>
    <w:tmpl w:val="FF10D238"/>
    <w:lvl w:ilvl="0">
      <w:start w:val="1"/>
      <w:numFmt w:val="decimal"/>
      <w:pStyle w:val="a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>
    <w:nsid w:val="3E003DCF"/>
    <w:multiLevelType w:val="hybridMultilevel"/>
    <w:tmpl w:val="0A5A96F6"/>
    <w:lvl w:ilvl="0" w:tplc="0409000F">
      <w:start w:val="1"/>
      <w:numFmt w:val="decimal"/>
      <w:lvlText w:val="%1."/>
      <w:lvlJc w:val="left"/>
      <w:pPr>
        <w:ind w:left="2601" w:hanging="420"/>
      </w:pPr>
    </w:lvl>
    <w:lvl w:ilvl="1" w:tplc="685E6D76">
      <w:start w:val="1"/>
      <w:numFmt w:val="decimalEnclosedCircle"/>
      <w:lvlText w:val="%2"/>
      <w:lvlJc w:val="left"/>
      <w:pPr>
        <w:ind w:left="2961" w:hanging="360"/>
      </w:pPr>
      <w:rPr>
        <w:rFonts w:ascii="宋体" w:eastAsiaTheme="minorEastAsia" w:hAnsi="宋体" w:cstheme="minorBidi" w:hint="default"/>
        <w:color w:val="auto"/>
        <w:sz w:val="24"/>
      </w:rPr>
    </w:lvl>
    <w:lvl w:ilvl="2" w:tplc="0409001B" w:tentative="1">
      <w:start w:val="1"/>
      <w:numFmt w:val="lowerRoman"/>
      <w:lvlText w:val="%3."/>
      <w:lvlJc w:val="right"/>
      <w:pPr>
        <w:ind w:left="3441" w:hanging="420"/>
      </w:pPr>
    </w:lvl>
    <w:lvl w:ilvl="3" w:tplc="0409000F" w:tentative="1">
      <w:start w:val="1"/>
      <w:numFmt w:val="decimal"/>
      <w:lvlText w:val="%4."/>
      <w:lvlJc w:val="left"/>
      <w:pPr>
        <w:ind w:left="3861" w:hanging="420"/>
      </w:pPr>
    </w:lvl>
    <w:lvl w:ilvl="4" w:tplc="04090019" w:tentative="1">
      <w:start w:val="1"/>
      <w:numFmt w:val="lowerLetter"/>
      <w:lvlText w:val="%5)"/>
      <w:lvlJc w:val="left"/>
      <w:pPr>
        <w:ind w:left="4281" w:hanging="420"/>
      </w:pPr>
    </w:lvl>
    <w:lvl w:ilvl="5" w:tplc="0409001B" w:tentative="1">
      <w:start w:val="1"/>
      <w:numFmt w:val="lowerRoman"/>
      <w:lvlText w:val="%6."/>
      <w:lvlJc w:val="right"/>
      <w:pPr>
        <w:ind w:left="4701" w:hanging="420"/>
      </w:pPr>
    </w:lvl>
    <w:lvl w:ilvl="6" w:tplc="0409000F" w:tentative="1">
      <w:start w:val="1"/>
      <w:numFmt w:val="decimal"/>
      <w:lvlText w:val="%7."/>
      <w:lvlJc w:val="left"/>
      <w:pPr>
        <w:ind w:left="5121" w:hanging="420"/>
      </w:pPr>
    </w:lvl>
    <w:lvl w:ilvl="7" w:tplc="04090019" w:tentative="1">
      <w:start w:val="1"/>
      <w:numFmt w:val="lowerLetter"/>
      <w:lvlText w:val="%8)"/>
      <w:lvlJc w:val="left"/>
      <w:pPr>
        <w:ind w:left="5541" w:hanging="420"/>
      </w:pPr>
    </w:lvl>
    <w:lvl w:ilvl="8" w:tplc="0409001B" w:tentative="1">
      <w:start w:val="1"/>
      <w:numFmt w:val="lowerRoman"/>
      <w:lvlText w:val="%9."/>
      <w:lvlJc w:val="right"/>
      <w:pPr>
        <w:ind w:left="5961" w:hanging="420"/>
      </w:pPr>
    </w:lvl>
  </w:abstractNum>
  <w:abstractNum w:abstractNumId="12">
    <w:nsid w:val="500F1D62"/>
    <w:multiLevelType w:val="hybridMultilevel"/>
    <w:tmpl w:val="F40ADBE2"/>
    <w:lvl w:ilvl="0" w:tplc="40462B30">
      <w:start w:val="1"/>
      <w:numFmt w:val="decimal"/>
      <w:lvlText w:val="%1."/>
      <w:lvlJc w:val="left"/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3">
    <w:nsid w:val="52BD751C"/>
    <w:multiLevelType w:val="hybridMultilevel"/>
    <w:tmpl w:val="1B60A65A"/>
    <w:lvl w:ilvl="0" w:tplc="4C1C497C">
      <w:start w:val="1"/>
      <w:numFmt w:val="decimal"/>
      <w:pStyle w:val="Figure"/>
      <w:lvlText w:val="图%1."/>
      <w:lvlJc w:val="left"/>
      <w:pPr>
        <w:ind w:left="2121" w:hanging="420"/>
      </w:pPr>
      <w:rPr>
        <w:rFonts w:ascii="Times New Roman" w:eastAsia="黑体" w:hAnsi="Times New Roman" w:hint="default"/>
        <w:b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14">
    <w:nsid w:val="5B6C06A4"/>
    <w:multiLevelType w:val="multilevel"/>
    <w:tmpl w:val="0409001D"/>
    <w:styleLink w:val="4"/>
    <w:lvl w:ilvl="0">
      <w:start w:val="1"/>
      <w:numFmt w:val="decimal"/>
      <w:lvlText w:val="%1"/>
      <w:lvlJc w:val="left"/>
      <w:pPr>
        <w:ind w:left="425" w:hanging="425"/>
      </w:pPr>
      <w:rPr>
        <w:rFonts w:eastAsiaTheme="minorEastAsia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>
    <w:nsid w:val="5D610FFC"/>
    <w:multiLevelType w:val="hybridMultilevel"/>
    <w:tmpl w:val="05642554"/>
    <w:lvl w:ilvl="0" w:tplc="5484BD68">
      <w:start w:val="1"/>
      <w:numFmt w:val="bullet"/>
      <w:pStyle w:val="Notelist"/>
      <w:lvlText w:val=""/>
      <w:lvlJc w:val="left"/>
      <w:pPr>
        <w:ind w:left="2121" w:hanging="42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6">
    <w:nsid w:val="6C6C4908"/>
    <w:multiLevelType w:val="hybridMultilevel"/>
    <w:tmpl w:val="FC201168"/>
    <w:lvl w:ilvl="0" w:tplc="9D289162">
      <w:start w:val="1"/>
      <w:numFmt w:val="decimal"/>
      <w:pStyle w:val="Tabletitle"/>
      <w:lvlText w:val="表%1."/>
      <w:lvlJc w:val="left"/>
      <w:pPr>
        <w:ind w:left="2121" w:hanging="420"/>
      </w:pPr>
      <w:rPr>
        <w:rFonts w:ascii="Times New Roman" w:eastAsia="黑体" w:hAnsi="Times New Roman" w:hint="default"/>
        <w:b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17">
    <w:nsid w:val="70792806"/>
    <w:multiLevelType w:val="hybridMultilevel"/>
    <w:tmpl w:val="43440E90"/>
    <w:lvl w:ilvl="0" w:tplc="BB7E49CE">
      <w:start w:val="1"/>
      <w:numFmt w:val="bullet"/>
      <w:pStyle w:val="table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187260F"/>
    <w:multiLevelType w:val="hybridMultilevel"/>
    <w:tmpl w:val="D14E2B9C"/>
    <w:lvl w:ilvl="0" w:tplc="699AA7B8">
      <w:start w:val="1"/>
      <w:numFmt w:val="bullet"/>
      <w:pStyle w:val="Dash"/>
      <w:lvlText w:val="-"/>
      <w:lvlJc w:val="left"/>
      <w:pPr>
        <w:ind w:left="2520" w:hanging="420"/>
      </w:pPr>
      <w:rPr>
        <w:rFonts w:ascii="Vrinda" w:hAnsi="Vrinda" w:hint="default"/>
        <w:sz w:val="21"/>
      </w:rPr>
    </w:lvl>
    <w:lvl w:ilvl="1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20"/>
      </w:pPr>
      <w:rPr>
        <w:rFonts w:ascii="Wingdings" w:hAnsi="Wingdings" w:hint="default"/>
      </w:rPr>
    </w:lvl>
  </w:abstractNum>
  <w:abstractNum w:abstractNumId="19">
    <w:nsid w:val="72742C24"/>
    <w:multiLevelType w:val="hybridMultilevel"/>
    <w:tmpl w:val="4F283D2A"/>
    <w:lvl w:ilvl="0" w:tplc="A8568342">
      <w:start w:val="1"/>
      <w:numFmt w:val="bullet"/>
      <w:pStyle w:val="Sub-Notelist"/>
      <w:lvlText w:val=""/>
      <w:lvlJc w:val="left"/>
      <w:pPr>
        <w:ind w:left="25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01" w:hanging="420"/>
      </w:pPr>
      <w:rPr>
        <w:rFonts w:ascii="Wingdings" w:hAnsi="Wingdings" w:hint="default"/>
      </w:rPr>
    </w:lvl>
  </w:abstractNum>
  <w:abstractNum w:abstractNumId="20">
    <w:nsid w:val="74A1242A"/>
    <w:multiLevelType w:val="hybridMultilevel"/>
    <w:tmpl w:val="9C0630AC"/>
    <w:lvl w:ilvl="0" w:tplc="04090003">
      <w:start w:val="1"/>
      <w:numFmt w:val="bullet"/>
      <w:lvlText w:val=""/>
      <w:lvlJc w:val="left"/>
      <w:pPr>
        <w:tabs>
          <w:tab w:val="num" w:pos="1380"/>
        </w:tabs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00"/>
        </w:tabs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20"/>
        </w:tabs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640"/>
        </w:tabs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060"/>
        </w:tabs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480"/>
        </w:tabs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00"/>
        </w:tabs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20"/>
        </w:tabs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740"/>
        </w:tabs>
        <w:ind w:left="474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10"/>
  </w:num>
  <w:num w:numId="4">
    <w:abstractNumId w:val="9"/>
  </w:num>
  <w:num w:numId="5">
    <w:abstractNumId w:val="13"/>
  </w:num>
  <w:num w:numId="6">
    <w:abstractNumId w:val="16"/>
  </w:num>
  <w:num w:numId="7">
    <w:abstractNumId w:val="4"/>
  </w:num>
  <w:num w:numId="8">
    <w:abstractNumId w:val="1"/>
  </w:num>
  <w:num w:numId="9">
    <w:abstractNumId w:val="15"/>
  </w:num>
  <w:num w:numId="10">
    <w:abstractNumId w:val="18"/>
  </w:num>
  <w:num w:numId="11">
    <w:abstractNumId w:val="3"/>
  </w:num>
  <w:num w:numId="12">
    <w:abstractNumId w:val="19"/>
  </w:num>
  <w:num w:numId="13">
    <w:abstractNumId w:val="17"/>
  </w:num>
  <w:num w:numId="14">
    <w:abstractNumId w:val="7"/>
  </w:num>
  <w:num w:numId="15">
    <w:abstractNumId w:val="0"/>
  </w:num>
  <w:num w:numId="16">
    <w:abstractNumId w:val="6"/>
  </w:num>
  <w:num w:numId="17">
    <w:abstractNumId w:val="12"/>
  </w:num>
  <w:num w:numId="18">
    <w:abstractNumId w:val="20"/>
  </w:num>
  <w:num w:numId="19">
    <w:abstractNumId w:val="3"/>
    <w:lvlOverride w:ilvl="0">
      <w:startOverride w:val="1"/>
    </w:lvlOverride>
  </w:num>
  <w:num w:numId="20">
    <w:abstractNumId w:val="3"/>
    <w:lvlOverride w:ilvl="0">
      <w:startOverride w:val="1"/>
    </w:lvlOverride>
  </w:num>
  <w:num w:numId="21">
    <w:abstractNumId w:val="3"/>
    <w:lvlOverride w:ilvl="0">
      <w:startOverride w:val="1"/>
    </w:lvlOverride>
  </w:num>
  <w:num w:numId="22">
    <w:abstractNumId w:val="3"/>
    <w:lvlOverride w:ilvl="0">
      <w:startOverride w:val="1"/>
    </w:lvlOverride>
  </w:num>
  <w:num w:numId="23">
    <w:abstractNumId w:val="3"/>
    <w:lvlOverride w:ilvl="0">
      <w:startOverride w:val="1"/>
    </w:lvlOverride>
  </w:num>
  <w:num w:numId="24">
    <w:abstractNumId w:val="11"/>
  </w:num>
  <w:num w:numId="25">
    <w:abstractNumId w:val="5"/>
  </w:num>
  <w:num w:numId="26">
    <w:abstractNumId w:val="8"/>
  </w:num>
  <w:numIdMacAtCleanup w:val="18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朱王群">
    <w15:presenceInfo w15:providerId="AD" w15:userId="S-1-5-21-2964972160-3042774306-860828789-261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53B8"/>
    <w:rsid w:val="00000183"/>
    <w:rsid w:val="0000040E"/>
    <w:rsid w:val="00000708"/>
    <w:rsid w:val="00001710"/>
    <w:rsid w:val="00001B24"/>
    <w:rsid w:val="00001CD7"/>
    <w:rsid w:val="000020BD"/>
    <w:rsid w:val="00002358"/>
    <w:rsid w:val="00002F81"/>
    <w:rsid w:val="00005748"/>
    <w:rsid w:val="000060A1"/>
    <w:rsid w:val="00006BBF"/>
    <w:rsid w:val="000105B2"/>
    <w:rsid w:val="0001167F"/>
    <w:rsid w:val="00012A20"/>
    <w:rsid w:val="00013396"/>
    <w:rsid w:val="0001369F"/>
    <w:rsid w:val="00014AC0"/>
    <w:rsid w:val="00014C19"/>
    <w:rsid w:val="00014CF2"/>
    <w:rsid w:val="00016C72"/>
    <w:rsid w:val="000170E8"/>
    <w:rsid w:val="000179C4"/>
    <w:rsid w:val="00017DF2"/>
    <w:rsid w:val="00017FAD"/>
    <w:rsid w:val="00020C02"/>
    <w:rsid w:val="00021195"/>
    <w:rsid w:val="00021BD3"/>
    <w:rsid w:val="00021BFB"/>
    <w:rsid w:val="00022198"/>
    <w:rsid w:val="00022C0C"/>
    <w:rsid w:val="000243B5"/>
    <w:rsid w:val="00025899"/>
    <w:rsid w:val="00025C20"/>
    <w:rsid w:val="00026C03"/>
    <w:rsid w:val="000275D2"/>
    <w:rsid w:val="00027E23"/>
    <w:rsid w:val="00030AA5"/>
    <w:rsid w:val="00031463"/>
    <w:rsid w:val="000314BB"/>
    <w:rsid w:val="00032185"/>
    <w:rsid w:val="000329AA"/>
    <w:rsid w:val="00033E2A"/>
    <w:rsid w:val="00034228"/>
    <w:rsid w:val="00036D64"/>
    <w:rsid w:val="00040BE2"/>
    <w:rsid w:val="00041195"/>
    <w:rsid w:val="0004292A"/>
    <w:rsid w:val="00042F41"/>
    <w:rsid w:val="00042FC5"/>
    <w:rsid w:val="000433A2"/>
    <w:rsid w:val="000439A1"/>
    <w:rsid w:val="00043EB9"/>
    <w:rsid w:val="0004437C"/>
    <w:rsid w:val="000443FD"/>
    <w:rsid w:val="00044DE7"/>
    <w:rsid w:val="0004581A"/>
    <w:rsid w:val="00045DC1"/>
    <w:rsid w:val="0004633A"/>
    <w:rsid w:val="00046F23"/>
    <w:rsid w:val="000500CF"/>
    <w:rsid w:val="000515F3"/>
    <w:rsid w:val="0005193A"/>
    <w:rsid w:val="00052605"/>
    <w:rsid w:val="00052A97"/>
    <w:rsid w:val="0005491B"/>
    <w:rsid w:val="0005505F"/>
    <w:rsid w:val="000554BC"/>
    <w:rsid w:val="0005588E"/>
    <w:rsid w:val="00055EB4"/>
    <w:rsid w:val="000562EF"/>
    <w:rsid w:val="00056768"/>
    <w:rsid w:val="000579FF"/>
    <w:rsid w:val="0006118B"/>
    <w:rsid w:val="00062B25"/>
    <w:rsid w:val="00062C2E"/>
    <w:rsid w:val="00062CF9"/>
    <w:rsid w:val="000634BB"/>
    <w:rsid w:val="00063CB9"/>
    <w:rsid w:val="000645E9"/>
    <w:rsid w:val="000646F5"/>
    <w:rsid w:val="000650E1"/>
    <w:rsid w:val="0006595D"/>
    <w:rsid w:val="00067057"/>
    <w:rsid w:val="000676BA"/>
    <w:rsid w:val="00067D66"/>
    <w:rsid w:val="00067F06"/>
    <w:rsid w:val="00070B82"/>
    <w:rsid w:val="0007164A"/>
    <w:rsid w:val="00071809"/>
    <w:rsid w:val="00073555"/>
    <w:rsid w:val="000739AD"/>
    <w:rsid w:val="0007405E"/>
    <w:rsid w:val="00074EC6"/>
    <w:rsid w:val="00076E02"/>
    <w:rsid w:val="00077AA8"/>
    <w:rsid w:val="00080C63"/>
    <w:rsid w:val="000810A4"/>
    <w:rsid w:val="000811EB"/>
    <w:rsid w:val="00081BB3"/>
    <w:rsid w:val="000822EC"/>
    <w:rsid w:val="0008282D"/>
    <w:rsid w:val="00083286"/>
    <w:rsid w:val="0008427D"/>
    <w:rsid w:val="00084DAA"/>
    <w:rsid w:val="00084EC1"/>
    <w:rsid w:val="00085B09"/>
    <w:rsid w:val="00085D17"/>
    <w:rsid w:val="0008603B"/>
    <w:rsid w:val="00086382"/>
    <w:rsid w:val="000872B4"/>
    <w:rsid w:val="00087EC0"/>
    <w:rsid w:val="00090828"/>
    <w:rsid w:val="00090D4D"/>
    <w:rsid w:val="000916B4"/>
    <w:rsid w:val="0009172A"/>
    <w:rsid w:val="00092C79"/>
    <w:rsid w:val="00093BF3"/>
    <w:rsid w:val="00094312"/>
    <w:rsid w:val="0009439C"/>
    <w:rsid w:val="00094854"/>
    <w:rsid w:val="00095087"/>
    <w:rsid w:val="00095FBA"/>
    <w:rsid w:val="0009624B"/>
    <w:rsid w:val="00096890"/>
    <w:rsid w:val="000968C4"/>
    <w:rsid w:val="00096C9D"/>
    <w:rsid w:val="000A08CF"/>
    <w:rsid w:val="000A1078"/>
    <w:rsid w:val="000A2CAA"/>
    <w:rsid w:val="000A33B5"/>
    <w:rsid w:val="000A651B"/>
    <w:rsid w:val="000A692C"/>
    <w:rsid w:val="000B0D00"/>
    <w:rsid w:val="000B0EDE"/>
    <w:rsid w:val="000B1CDA"/>
    <w:rsid w:val="000B2000"/>
    <w:rsid w:val="000B498C"/>
    <w:rsid w:val="000B4B0B"/>
    <w:rsid w:val="000B4FFF"/>
    <w:rsid w:val="000B530C"/>
    <w:rsid w:val="000B6D9E"/>
    <w:rsid w:val="000B7350"/>
    <w:rsid w:val="000B7D68"/>
    <w:rsid w:val="000C0256"/>
    <w:rsid w:val="000C0687"/>
    <w:rsid w:val="000C136B"/>
    <w:rsid w:val="000C28F3"/>
    <w:rsid w:val="000C2C9D"/>
    <w:rsid w:val="000C300D"/>
    <w:rsid w:val="000C3722"/>
    <w:rsid w:val="000C3891"/>
    <w:rsid w:val="000C3C65"/>
    <w:rsid w:val="000C402A"/>
    <w:rsid w:val="000C4F3D"/>
    <w:rsid w:val="000C50FC"/>
    <w:rsid w:val="000C58D2"/>
    <w:rsid w:val="000C5EC6"/>
    <w:rsid w:val="000C715F"/>
    <w:rsid w:val="000C7C40"/>
    <w:rsid w:val="000D1C20"/>
    <w:rsid w:val="000D4B80"/>
    <w:rsid w:val="000D5166"/>
    <w:rsid w:val="000D5348"/>
    <w:rsid w:val="000D5B03"/>
    <w:rsid w:val="000D6084"/>
    <w:rsid w:val="000D62EF"/>
    <w:rsid w:val="000D6BC3"/>
    <w:rsid w:val="000D6D88"/>
    <w:rsid w:val="000D7A53"/>
    <w:rsid w:val="000E03FA"/>
    <w:rsid w:val="000E0CAF"/>
    <w:rsid w:val="000E19F6"/>
    <w:rsid w:val="000E24F7"/>
    <w:rsid w:val="000E285B"/>
    <w:rsid w:val="000E31E8"/>
    <w:rsid w:val="000E31FE"/>
    <w:rsid w:val="000E3266"/>
    <w:rsid w:val="000E3299"/>
    <w:rsid w:val="000E3AF1"/>
    <w:rsid w:val="000E3F57"/>
    <w:rsid w:val="000E4CA1"/>
    <w:rsid w:val="000E7AC7"/>
    <w:rsid w:val="000F0D61"/>
    <w:rsid w:val="000F12A9"/>
    <w:rsid w:val="000F1844"/>
    <w:rsid w:val="000F194A"/>
    <w:rsid w:val="000F25CC"/>
    <w:rsid w:val="000F25EC"/>
    <w:rsid w:val="000F36C0"/>
    <w:rsid w:val="000F4EE9"/>
    <w:rsid w:val="000F7065"/>
    <w:rsid w:val="000F7868"/>
    <w:rsid w:val="000F7CDC"/>
    <w:rsid w:val="00101BB5"/>
    <w:rsid w:val="00102349"/>
    <w:rsid w:val="00102B7B"/>
    <w:rsid w:val="00104028"/>
    <w:rsid w:val="0010456D"/>
    <w:rsid w:val="00104889"/>
    <w:rsid w:val="00104FBC"/>
    <w:rsid w:val="00105C90"/>
    <w:rsid w:val="001060F7"/>
    <w:rsid w:val="00106694"/>
    <w:rsid w:val="0010785F"/>
    <w:rsid w:val="001079C6"/>
    <w:rsid w:val="00110BCF"/>
    <w:rsid w:val="00110DDB"/>
    <w:rsid w:val="001117CD"/>
    <w:rsid w:val="00111BF4"/>
    <w:rsid w:val="00112280"/>
    <w:rsid w:val="00113921"/>
    <w:rsid w:val="00114567"/>
    <w:rsid w:val="00117835"/>
    <w:rsid w:val="00117FF9"/>
    <w:rsid w:val="0012079F"/>
    <w:rsid w:val="00121CD0"/>
    <w:rsid w:val="00121F8A"/>
    <w:rsid w:val="00122906"/>
    <w:rsid w:val="00122B7A"/>
    <w:rsid w:val="001231C9"/>
    <w:rsid w:val="0012322D"/>
    <w:rsid w:val="00123256"/>
    <w:rsid w:val="00123C17"/>
    <w:rsid w:val="0012449C"/>
    <w:rsid w:val="00124D9F"/>
    <w:rsid w:val="00124DBB"/>
    <w:rsid w:val="001254C4"/>
    <w:rsid w:val="00127818"/>
    <w:rsid w:val="00127A4B"/>
    <w:rsid w:val="0013013D"/>
    <w:rsid w:val="00131AA4"/>
    <w:rsid w:val="0013253B"/>
    <w:rsid w:val="001343AB"/>
    <w:rsid w:val="00137C6A"/>
    <w:rsid w:val="00141B02"/>
    <w:rsid w:val="00142238"/>
    <w:rsid w:val="001425E8"/>
    <w:rsid w:val="0014390B"/>
    <w:rsid w:val="00143DC9"/>
    <w:rsid w:val="00145D82"/>
    <w:rsid w:val="00146788"/>
    <w:rsid w:val="001467BD"/>
    <w:rsid w:val="001471BA"/>
    <w:rsid w:val="00147CF6"/>
    <w:rsid w:val="001502C6"/>
    <w:rsid w:val="00150406"/>
    <w:rsid w:val="00150F86"/>
    <w:rsid w:val="00150FA2"/>
    <w:rsid w:val="001532C7"/>
    <w:rsid w:val="00153A97"/>
    <w:rsid w:val="00155413"/>
    <w:rsid w:val="001558F0"/>
    <w:rsid w:val="00156910"/>
    <w:rsid w:val="00157961"/>
    <w:rsid w:val="001600AD"/>
    <w:rsid w:val="001607C4"/>
    <w:rsid w:val="001607DD"/>
    <w:rsid w:val="001607EF"/>
    <w:rsid w:val="00160959"/>
    <w:rsid w:val="00160F07"/>
    <w:rsid w:val="00161139"/>
    <w:rsid w:val="00161E5C"/>
    <w:rsid w:val="00162463"/>
    <w:rsid w:val="001629FD"/>
    <w:rsid w:val="00162DF6"/>
    <w:rsid w:val="00164066"/>
    <w:rsid w:val="00164DBC"/>
    <w:rsid w:val="00165386"/>
    <w:rsid w:val="001654CB"/>
    <w:rsid w:val="001660C2"/>
    <w:rsid w:val="00166E33"/>
    <w:rsid w:val="00167458"/>
    <w:rsid w:val="00170158"/>
    <w:rsid w:val="00170660"/>
    <w:rsid w:val="001714E7"/>
    <w:rsid w:val="00172274"/>
    <w:rsid w:val="00175E47"/>
    <w:rsid w:val="0017615F"/>
    <w:rsid w:val="00176204"/>
    <w:rsid w:val="00176E29"/>
    <w:rsid w:val="00177760"/>
    <w:rsid w:val="00181277"/>
    <w:rsid w:val="001825FD"/>
    <w:rsid w:val="00182C4C"/>
    <w:rsid w:val="001838D8"/>
    <w:rsid w:val="00183DC7"/>
    <w:rsid w:val="001843E3"/>
    <w:rsid w:val="00186E03"/>
    <w:rsid w:val="00190AD9"/>
    <w:rsid w:val="00191A69"/>
    <w:rsid w:val="00192923"/>
    <w:rsid w:val="00194231"/>
    <w:rsid w:val="00196676"/>
    <w:rsid w:val="00197452"/>
    <w:rsid w:val="00197576"/>
    <w:rsid w:val="00197C16"/>
    <w:rsid w:val="001A00DE"/>
    <w:rsid w:val="001A0631"/>
    <w:rsid w:val="001A14BB"/>
    <w:rsid w:val="001A14D4"/>
    <w:rsid w:val="001A1551"/>
    <w:rsid w:val="001A2B40"/>
    <w:rsid w:val="001A2FE3"/>
    <w:rsid w:val="001A4878"/>
    <w:rsid w:val="001A4F3F"/>
    <w:rsid w:val="001A6F6B"/>
    <w:rsid w:val="001A7573"/>
    <w:rsid w:val="001B068C"/>
    <w:rsid w:val="001B107E"/>
    <w:rsid w:val="001B138D"/>
    <w:rsid w:val="001B1D59"/>
    <w:rsid w:val="001B1ECA"/>
    <w:rsid w:val="001B2D67"/>
    <w:rsid w:val="001B431A"/>
    <w:rsid w:val="001B497B"/>
    <w:rsid w:val="001B4D33"/>
    <w:rsid w:val="001B6562"/>
    <w:rsid w:val="001B7183"/>
    <w:rsid w:val="001C019A"/>
    <w:rsid w:val="001C0344"/>
    <w:rsid w:val="001C036A"/>
    <w:rsid w:val="001C0DF1"/>
    <w:rsid w:val="001C1B10"/>
    <w:rsid w:val="001C20AC"/>
    <w:rsid w:val="001C4A8D"/>
    <w:rsid w:val="001C6CD0"/>
    <w:rsid w:val="001C775E"/>
    <w:rsid w:val="001D0637"/>
    <w:rsid w:val="001D2A6A"/>
    <w:rsid w:val="001D313F"/>
    <w:rsid w:val="001D4D08"/>
    <w:rsid w:val="001D59EF"/>
    <w:rsid w:val="001D61B7"/>
    <w:rsid w:val="001D6C5C"/>
    <w:rsid w:val="001D76D3"/>
    <w:rsid w:val="001E0560"/>
    <w:rsid w:val="001E3E49"/>
    <w:rsid w:val="001E4349"/>
    <w:rsid w:val="001E4A27"/>
    <w:rsid w:val="001E5F77"/>
    <w:rsid w:val="001E65D3"/>
    <w:rsid w:val="001E6DF5"/>
    <w:rsid w:val="001E6EE6"/>
    <w:rsid w:val="001E6F18"/>
    <w:rsid w:val="001E7758"/>
    <w:rsid w:val="001E7C6D"/>
    <w:rsid w:val="001E7CA6"/>
    <w:rsid w:val="001F0183"/>
    <w:rsid w:val="001F0892"/>
    <w:rsid w:val="001F1863"/>
    <w:rsid w:val="001F1D48"/>
    <w:rsid w:val="001F23EF"/>
    <w:rsid w:val="001F281A"/>
    <w:rsid w:val="001F29DB"/>
    <w:rsid w:val="001F34EB"/>
    <w:rsid w:val="001F35AE"/>
    <w:rsid w:val="001F37FD"/>
    <w:rsid w:val="001F3959"/>
    <w:rsid w:val="001F4CC0"/>
    <w:rsid w:val="001F4D17"/>
    <w:rsid w:val="001F4D73"/>
    <w:rsid w:val="001F50A8"/>
    <w:rsid w:val="001F685D"/>
    <w:rsid w:val="001F75FE"/>
    <w:rsid w:val="002007ED"/>
    <w:rsid w:val="00202633"/>
    <w:rsid w:val="00202F7F"/>
    <w:rsid w:val="0020378C"/>
    <w:rsid w:val="002040D9"/>
    <w:rsid w:val="00204371"/>
    <w:rsid w:val="0020565E"/>
    <w:rsid w:val="0020614B"/>
    <w:rsid w:val="0020648B"/>
    <w:rsid w:val="00206875"/>
    <w:rsid w:val="002069C2"/>
    <w:rsid w:val="00207689"/>
    <w:rsid w:val="00210158"/>
    <w:rsid w:val="002106C9"/>
    <w:rsid w:val="0021145D"/>
    <w:rsid w:val="002119BB"/>
    <w:rsid w:val="002119FC"/>
    <w:rsid w:val="00211FB5"/>
    <w:rsid w:val="00213D23"/>
    <w:rsid w:val="00214F81"/>
    <w:rsid w:val="00215D7A"/>
    <w:rsid w:val="00215DDA"/>
    <w:rsid w:val="00216523"/>
    <w:rsid w:val="00216A75"/>
    <w:rsid w:val="002170C8"/>
    <w:rsid w:val="00217AF1"/>
    <w:rsid w:val="002200ED"/>
    <w:rsid w:val="00220DE8"/>
    <w:rsid w:val="00221607"/>
    <w:rsid w:val="00221A8F"/>
    <w:rsid w:val="00222032"/>
    <w:rsid w:val="00223F17"/>
    <w:rsid w:val="00225148"/>
    <w:rsid w:val="00225518"/>
    <w:rsid w:val="00225E73"/>
    <w:rsid w:val="002308A9"/>
    <w:rsid w:val="0023193F"/>
    <w:rsid w:val="00233334"/>
    <w:rsid w:val="00233ABC"/>
    <w:rsid w:val="0023437E"/>
    <w:rsid w:val="0023492D"/>
    <w:rsid w:val="002349F2"/>
    <w:rsid w:val="00235F8E"/>
    <w:rsid w:val="00236013"/>
    <w:rsid w:val="00237177"/>
    <w:rsid w:val="002375AD"/>
    <w:rsid w:val="002405DA"/>
    <w:rsid w:val="0024161F"/>
    <w:rsid w:val="00241630"/>
    <w:rsid w:val="00242041"/>
    <w:rsid w:val="00242548"/>
    <w:rsid w:val="0024297F"/>
    <w:rsid w:val="002433DB"/>
    <w:rsid w:val="00243A9E"/>
    <w:rsid w:val="0024454D"/>
    <w:rsid w:val="002455A4"/>
    <w:rsid w:val="00245793"/>
    <w:rsid w:val="00245CDB"/>
    <w:rsid w:val="00245EB0"/>
    <w:rsid w:val="002465BF"/>
    <w:rsid w:val="00246DE6"/>
    <w:rsid w:val="00247C7F"/>
    <w:rsid w:val="00247DA0"/>
    <w:rsid w:val="00250139"/>
    <w:rsid w:val="00251A60"/>
    <w:rsid w:val="00254197"/>
    <w:rsid w:val="0025469D"/>
    <w:rsid w:val="00254962"/>
    <w:rsid w:val="00256566"/>
    <w:rsid w:val="00256585"/>
    <w:rsid w:val="00257790"/>
    <w:rsid w:val="00260863"/>
    <w:rsid w:val="0026182E"/>
    <w:rsid w:val="00261959"/>
    <w:rsid w:val="00263038"/>
    <w:rsid w:val="002648A9"/>
    <w:rsid w:val="0026555B"/>
    <w:rsid w:val="00266ECB"/>
    <w:rsid w:val="00270F41"/>
    <w:rsid w:val="00272A81"/>
    <w:rsid w:val="00272C4F"/>
    <w:rsid w:val="002737DC"/>
    <w:rsid w:val="00273E9D"/>
    <w:rsid w:val="00273EAD"/>
    <w:rsid w:val="00276548"/>
    <w:rsid w:val="00277734"/>
    <w:rsid w:val="0027789E"/>
    <w:rsid w:val="002779A6"/>
    <w:rsid w:val="0028175F"/>
    <w:rsid w:val="00281804"/>
    <w:rsid w:val="00281E6C"/>
    <w:rsid w:val="00282535"/>
    <w:rsid w:val="00282911"/>
    <w:rsid w:val="00283C0C"/>
    <w:rsid w:val="002840C4"/>
    <w:rsid w:val="00284E70"/>
    <w:rsid w:val="00285036"/>
    <w:rsid w:val="0028561C"/>
    <w:rsid w:val="00285D16"/>
    <w:rsid w:val="00285D91"/>
    <w:rsid w:val="002863AD"/>
    <w:rsid w:val="00286E3A"/>
    <w:rsid w:val="00287FF1"/>
    <w:rsid w:val="0029255E"/>
    <w:rsid w:val="0029369B"/>
    <w:rsid w:val="00294179"/>
    <w:rsid w:val="0029588A"/>
    <w:rsid w:val="00295DE7"/>
    <w:rsid w:val="002961B8"/>
    <w:rsid w:val="00296381"/>
    <w:rsid w:val="0029666F"/>
    <w:rsid w:val="0029687B"/>
    <w:rsid w:val="00297020"/>
    <w:rsid w:val="0029711B"/>
    <w:rsid w:val="00297E4F"/>
    <w:rsid w:val="002A2368"/>
    <w:rsid w:val="002A268E"/>
    <w:rsid w:val="002A2CB1"/>
    <w:rsid w:val="002A621D"/>
    <w:rsid w:val="002B08EA"/>
    <w:rsid w:val="002B0D38"/>
    <w:rsid w:val="002B18B5"/>
    <w:rsid w:val="002B26BD"/>
    <w:rsid w:val="002B295E"/>
    <w:rsid w:val="002B2CF4"/>
    <w:rsid w:val="002B31AE"/>
    <w:rsid w:val="002B35A0"/>
    <w:rsid w:val="002B4141"/>
    <w:rsid w:val="002B435A"/>
    <w:rsid w:val="002B440E"/>
    <w:rsid w:val="002B4AD2"/>
    <w:rsid w:val="002B5F35"/>
    <w:rsid w:val="002B73CB"/>
    <w:rsid w:val="002B7B6A"/>
    <w:rsid w:val="002B7F7A"/>
    <w:rsid w:val="002C03E2"/>
    <w:rsid w:val="002C13C5"/>
    <w:rsid w:val="002C1610"/>
    <w:rsid w:val="002C1B3C"/>
    <w:rsid w:val="002C1F0F"/>
    <w:rsid w:val="002C26FD"/>
    <w:rsid w:val="002C4286"/>
    <w:rsid w:val="002C4925"/>
    <w:rsid w:val="002C5727"/>
    <w:rsid w:val="002C593F"/>
    <w:rsid w:val="002C625F"/>
    <w:rsid w:val="002C674E"/>
    <w:rsid w:val="002C74D0"/>
    <w:rsid w:val="002C7B43"/>
    <w:rsid w:val="002D0FEB"/>
    <w:rsid w:val="002D252F"/>
    <w:rsid w:val="002D329D"/>
    <w:rsid w:val="002D3AD8"/>
    <w:rsid w:val="002D3EC2"/>
    <w:rsid w:val="002D4274"/>
    <w:rsid w:val="002D4A61"/>
    <w:rsid w:val="002D5732"/>
    <w:rsid w:val="002D5EB3"/>
    <w:rsid w:val="002D60CE"/>
    <w:rsid w:val="002D69C2"/>
    <w:rsid w:val="002D7333"/>
    <w:rsid w:val="002E1203"/>
    <w:rsid w:val="002E24EA"/>
    <w:rsid w:val="002E2E3E"/>
    <w:rsid w:val="002E3511"/>
    <w:rsid w:val="002E3FBF"/>
    <w:rsid w:val="002E4F91"/>
    <w:rsid w:val="002E5012"/>
    <w:rsid w:val="002E5109"/>
    <w:rsid w:val="002E5CAE"/>
    <w:rsid w:val="002E65E8"/>
    <w:rsid w:val="002E6810"/>
    <w:rsid w:val="002F036E"/>
    <w:rsid w:val="002F0667"/>
    <w:rsid w:val="002F1254"/>
    <w:rsid w:val="002F2096"/>
    <w:rsid w:val="002F282F"/>
    <w:rsid w:val="002F36AE"/>
    <w:rsid w:val="002F36D2"/>
    <w:rsid w:val="002F4486"/>
    <w:rsid w:val="002F49DC"/>
    <w:rsid w:val="002F4C10"/>
    <w:rsid w:val="002F570F"/>
    <w:rsid w:val="002F5A74"/>
    <w:rsid w:val="002F685A"/>
    <w:rsid w:val="002F6AD9"/>
    <w:rsid w:val="0030180F"/>
    <w:rsid w:val="003019FA"/>
    <w:rsid w:val="00301C38"/>
    <w:rsid w:val="003034CD"/>
    <w:rsid w:val="003038CE"/>
    <w:rsid w:val="00303901"/>
    <w:rsid w:val="00304247"/>
    <w:rsid w:val="00304469"/>
    <w:rsid w:val="003063A3"/>
    <w:rsid w:val="00306DC5"/>
    <w:rsid w:val="0030707B"/>
    <w:rsid w:val="0030745B"/>
    <w:rsid w:val="00307963"/>
    <w:rsid w:val="003119AF"/>
    <w:rsid w:val="003120D2"/>
    <w:rsid w:val="003123CD"/>
    <w:rsid w:val="00312F72"/>
    <w:rsid w:val="00313378"/>
    <w:rsid w:val="00314EFA"/>
    <w:rsid w:val="00315D9C"/>
    <w:rsid w:val="00315D9E"/>
    <w:rsid w:val="00315F13"/>
    <w:rsid w:val="00316639"/>
    <w:rsid w:val="00317BEA"/>
    <w:rsid w:val="003207D2"/>
    <w:rsid w:val="00321286"/>
    <w:rsid w:val="00321323"/>
    <w:rsid w:val="00321DF5"/>
    <w:rsid w:val="003240A1"/>
    <w:rsid w:val="0032414E"/>
    <w:rsid w:val="00324B66"/>
    <w:rsid w:val="0032510A"/>
    <w:rsid w:val="00325ABF"/>
    <w:rsid w:val="00326280"/>
    <w:rsid w:val="0032674F"/>
    <w:rsid w:val="00327EBA"/>
    <w:rsid w:val="0033004B"/>
    <w:rsid w:val="00330224"/>
    <w:rsid w:val="00330CCB"/>
    <w:rsid w:val="00331036"/>
    <w:rsid w:val="00331A87"/>
    <w:rsid w:val="00331AE5"/>
    <w:rsid w:val="00332B9D"/>
    <w:rsid w:val="00335592"/>
    <w:rsid w:val="00335AF5"/>
    <w:rsid w:val="003361BF"/>
    <w:rsid w:val="0033677B"/>
    <w:rsid w:val="00340524"/>
    <w:rsid w:val="00340BCA"/>
    <w:rsid w:val="00340CDF"/>
    <w:rsid w:val="00341563"/>
    <w:rsid w:val="0034162E"/>
    <w:rsid w:val="00342894"/>
    <w:rsid w:val="00343584"/>
    <w:rsid w:val="003439B2"/>
    <w:rsid w:val="003459BA"/>
    <w:rsid w:val="00346A21"/>
    <w:rsid w:val="0034719C"/>
    <w:rsid w:val="0034794F"/>
    <w:rsid w:val="003512CF"/>
    <w:rsid w:val="003513E9"/>
    <w:rsid w:val="00351A58"/>
    <w:rsid w:val="00352A95"/>
    <w:rsid w:val="00353581"/>
    <w:rsid w:val="003539A1"/>
    <w:rsid w:val="00354F4A"/>
    <w:rsid w:val="00355970"/>
    <w:rsid w:val="00357C32"/>
    <w:rsid w:val="0036206E"/>
    <w:rsid w:val="003635C7"/>
    <w:rsid w:val="00363C65"/>
    <w:rsid w:val="00364896"/>
    <w:rsid w:val="003648FA"/>
    <w:rsid w:val="00364C70"/>
    <w:rsid w:val="003655F0"/>
    <w:rsid w:val="00365681"/>
    <w:rsid w:val="00366DB8"/>
    <w:rsid w:val="00367E79"/>
    <w:rsid w:val="00372C8D"/>
    <w:rsid w:val="00372FF7"/>
    <w:rsid w:val="0037347E"/>
    <w:rsid w:val="0037375A"/>
    <w:rsid w:val="003752C5"/>
    <w:rsid w:val="003758C9"/>
    <w:rsid w:val="003764EA"/>
    <w:rsid w:val="0037755E"/>
    <w:rsid w:val="003775E7"/>
    <w:rsid w:val="0037787D"/>
    <w:rsid w:val="00381B89"/>
    <w:rsid w:val="00381C70"/>
    <w:rsid w:val="003822E2"/>
    <w:rsid w:val="00382774"/>
    <w:rsid w:val="00383491"/>
    <w:rsid w:val="003834FC"/>
    <w:rsid w:val="00384347"/>
    <w:rsid w:val="0038453B"/>
    <w:rsid w:val="00385001"/>
    <w:rsid w:val="0038622F"/>
    <w:rsid w:val="00386792"/>
    <w:rsid w:val="003877F1"/>
    <w:rsid w:val="0039192D"/>
    <w:rsid w:val="00392517"/>
    <w:rsid w:val="00393041"/>
    <w:rsid w:val="00393F2B"/>
    <w:rsid w:val="003940E7"/>
    <w:rsid w:val="00395032"/>
    <w:rsid w:val="00395E83"/>
    <w:rsid w:val="003964A2"/>
    <w:rsid w:val="00396519"/>
    <w:rsid w:val="003967F5"/>
    <w:rsid w:val="003974A0"/>
    <w:rsid w:val="00397B99"/>
    <w:rsid w:val="00397D63"/>
    <w:rsid w:val="003A1AD4"/>
    <w:rsid w:val="003A251C"/>
    <w:rsid w:val="003A3179"/>
    <w:rsid w:val="003A33A1"/>
    <w:rsid w:val="003A3415"/>
    <w:rsid w:val="003A3B39"/>
    <w:rsid w:val="003A5839"/>
    <w:rsid w:val="003A5FE6"/>
    <w:rsid w:val="003A6E0A"/>
    <w:rsid w:val="003A70C0"/>
    <w:rsid w:val="003A725C"/>
    <w:rsid w:val="003A7F93"/>
    <w:rsid w:val="003B0830"/>
    <w:rsid w:val="003B0B4A"/>
    <w:rsid w:val="003B1D42"/>
    <w:rsid w:val="003B7550"/>
    <w:rsid w:val="003B7B4B"/>
    <w:rsid w:val="003C04D5"/>
    <w:rsid w:val="003C0D28"/>
    <w:rsid w:val="003C0D9C"/>
    <w:rsid w:val="003C0E0A"/>
    <w:rsid w:val="003C26C7"/>
    <w:rsid w:val="003C2E2E"/>
    <w:rsid w:val="003C2FED"/>
    <w:rsid w:val="003C3002"/>
    <w:rsid w:val="003C34EA"/>
    <w:rsid w:val="003C3A8A"/>
    <w:rsid w:val="003C5104"/>
    <w:rsid w:val="003C6C3B"/>
    <w:rsid w:val="003C76D5"/>
    <w:rsid w:val="003D042B"/>
    <w:rsid w:val="003D0759"/>
    <w:rsid w:val="003D0AFD"/>
    <w:rsid w:val="003D1535"/>
    <w:rsid w:val="003D2315"/>
    <w:rsid w:val="003D300D"/>
    <w:rsid w:val="003D34FE"/>
    <w:rsid w:val="003D38E6"/>
    <w:rsid w:val="003D4941"/>
    <w:rsid w:val="003D50A0"/>
    <w:rsid w:val="003D54A2"/>
    <w:rsid w:val="003D54A6"/>
    <w:rsid w:val="003D64B8"/>
    <w:rsid w:val="003D7170"/>
    <w:rsid w:val="003D7C4F"/>
    <w:rsid w:val="003E0679"/>
    <w:rsid w:val="003E0D3D"/>
    <w:rsid w:val="003E184F"/>
    <w:rsid w:val="003E3923"/>
    <w:rsid w:val="003E3E2B"/>
    <w:rsid w:val="003E5210"/>
    <w:rsid w:val="003E5794"/>
    <w:rsid w:val="003E66E6"/>
    <w:rsid w:val="003E67A6"/>
    <w:rsid w:val="003E6822"/>
    <w:rsid w:val="003E7B60"/>
    <w:rsid w:val="003E7BC7"/>
    <w:rsid w:val="003E7D48"/>
    <w:rsid w:val="003F0D18"/>
    <w:rsid w:val="003F0F65"/>
    <w:rsid w:val="003F0FD4"/>
    <w:rsid w:val="003F19A3"/>
    <w:rsid w:val="003F32EC"/>
    <w:rsid w:val="003F40D1"/>
    <w:rsid w:val="003F4109"/>
    <w:rsid w:val="003F5CF2"/>
    <w:rsid w:val="003F6A1E"/>
    <w:rsid w:val="003F6FEF"/>
    <w:rsid w:val="00400935"/>
    <w:rsid w:val="00400CE8"/>
    <w:rsid w:val="004010C1"/>
    <w:rsid w:val="0040171D"/>
    <w:rsid w:val="00401A92"/>
    <w:rsid w:val="0040397A"/>
    <w:rsid w:val="00403B4A"/>
    <w:rsid w:val="00403F59"/>
    <w:rsid w:val="00404DF5"/>
    <w:rsid w:val="0040576D"/>
    <w:rsid w:val="00405DB5"/>
    <w:rsid w:val="0040715B"/>
    <w:rsid w:val="00407D9F"/>
    <w:rsid w:val="004100CB"/>
    <w:rsid w:val="00411114"/>
    <w:rsid w:val="0041565E"/>
    <w:rsid w:val="00416E0A"/>
    <w:rsid w:val="004179C4"/>
    <w:rsid w:val="00417AFD"/>
    <w:rsid w:val="004202C7"/>
    <w:rsid w:val="0042060F"/>
    <w:rsid w:val="00421A67"/>
    <w:rsid w:val="00421AD7"/>
    <w:rsid w:val="004227EF"/>
    <w:rsid w:val="0042293D"/>
    <w:rsid w:val="00422B8B"/>
    <w:rsid w:val="0042432C"/>
    <w:rsid w:val="004262C4"/>
    <w:rsid w:val="004265D9"/>
    <w:rsid w:val="00426644"/>
    <w:rsid w:val="00426A3B"/>
    <w:rsid w:val="00427AD3"/>
    <w:rsid w:val="004313AA"/>
    <w:rsid w:val="00431977"/>
    <w:rsid w:val="00431EF1"/>
    <w:rsid w:val="00432FC7"/>
    <w:rsid w:val="004334FB"/>
    <w:rsid w:val="0043508D"/>
    <w:rsid w:val="00435289"/>
    <w:rsid w:val="0043584C"/>
    <w:rsid w:val="00435CE0"/>
    <w:rsid w:val="00436360"/>
    <w:rsid w:val="0043799A"/>
    <w:rsid w:val="00437AA5"/>
    <w:rsid w:val="004404EC"/>
    <w:rsid w:val="00441EDD"/>
    <w:rsid w:val="0044300B"/>
    <w:rsid w:val="00443A5D"/>
    <w:rsid w:val="00443BB3"/>
    <w:rsid w:val="0044425A"/>
    <w:rsid w:val="004450AD"/>
    <w:rsid w:val="0044605B"/>
    <w:rsid w:val="0044697E"/>
    <w:rsid w:val="00447273"/>
    <w:rsid w:val="00450ED7"/>
    <w:rsid w:val="004523C4"/>
    <w:rsid w:val="004535CD"/>
    <w:rsid w:val="00453847"/>
    <w:rsid w:val="00454C19"/>
    <w:rsid w:val="00455BAB"/>
    <w:rsid w:val="004564C9"/>
    <w:rsid w:val="00460E70"/>
    <w:rsid w:val="00461560"/>
    <w:rsid w:val="00463116"/>
    <w:rsid w:val="004633D9"/>
    <w:rsid w:val="00463CE2"/>
    <w:rsid w:val="00464404"/>
    <w:rsid w:val="0046493F"/>
    <w:rsid w:val="00464CCC"/>
    <w:rsid w:val="00465818"/>
    <w:rsid w:val="00465BC6"/>
    <w:rsid w:val="00465DAA"/>
    <w:rsid w:val="00467519"/>
    <w:rsid w:val="00470330"/>
    <w:rsid w:val="00470E16"/>
    <w:rsid w:val="0047106C"/>
    <w:rsid w:val="0047119C"/>
    <w:rsid w:val="0047145B"/>
    <w:rsid w:val="00472574"/>
    <w:rsid w:val="00472A77"/>
    <w:rsid w:val="00472E5F"/>
    <w:rsid w:val="00473099"/>
    <w:rsid w:val="00473140"/>
    <w:rsid w:val="004733A4"/>
    <w:rsid w:val="00474B76"/>
    <w:rsid w:val="00477BEA"/>
    <w:rsid w:val="00477F7F"/>
    <w:rsid w:val="0048022F"/>
    <w:rsid w:val="00480257"/>
    <w:rsid w:val="00481285"/>
    <w:rsid w:val="00481E83"/>
    <w:rsid w:val="00482177"/>
    <w:rsid w:val="00482B03"/>
    <w:rsid w:val="004831F8"/>
    <w:rsid w:val="004837FF"/>
    <w:rsid w:val="00483DE0"/>
    <w:rsid w:val="00486B68"/>
    <w:rsid w:val="00486EC2"/>
    <w:rsid w:val="00487E26"/>
    <w:rsid w:val="00490212"/>
    <w:rsid w:val="00490851"/>
    <w:rsid w:val="00491180"/>
    <w:rsid w:val="0049182E"/>
    <w:rsid w:val="00491E31"/>
    <w:rsid w:val="00492BD6"/>
    <w:rsid w:val="0049302C"/>
    <w:rsid w:val="0049343E"/>
    <w:rsid w:val="004935F0"/>
    <w:rsid w:val="00494BB4"/>
    <w:rsid w:val="00494DFE"/>
    <w:rsid w:val="00495456"/>
    <w:rsid w:val="00496108"/>
    <w:rsid w:val="0049641D"/>
    <w:rsid w:val="00497828"/>
    <w:rsid w:val="00497894"/>
    <w:rsid w:val="00497BF9"/>
    <w:rsid w:val="004A0671"/>
    <w:rsid w:val="004A0FDC"/>
    <w:rsid w:val="004A17C3"/>
    <w:rsid w:val="004A1A84"/>
    <w:rsid w:val="004A3759"/>
    <w:rsid w:val="004A3E13"/>
    <w:rsid w:val="004A4071"/>
    <w:rsid w:val="004A6151"/>
    <w:rsid w:val="004A6C80"/>
    <w:rsid w:val="004A7668"/>
    <w:rsid w:val="004A785E"/>
    <w:rsid w:val="004A7DEE"/>
    <w:rsid w:val="004A7F14"/>
    <w:rsid w:val="004B02A5"/>
    <w:rsid w:val="004B0A6F"/>
    <w:rsid w:val="004B1CE9"/>
    <w:rsid w:val="004B2A3D"/>
    <w:rsid w:val="004B2ECF"/>
    <w:rsid w:val="004B31D0"/>
    <w:rsid w:val="004B6229"/>
    <w:rsid w:val="004B7B96"/>
    <w:rsid w:val="004C0FB9"/>
    <w:rsid w:val="004C1306"/>
    <w:rsid w:val="004C1AD6"/>
    <w:rsid w:val="004C405B"/>
    <w:rsid w:val="004C41C5"/>
    <w:rsid w:val="004C478F"/>
    <w:rsid w:val="004C487C"/>
    <w:rsid w:val="004C72C6"/>
    <w:rsid w:val="004D0F9E"/>
    <w:rsid w:val="004D153B"/>
    <w:rsid w:val="004D158C"/>
    <w:rsid w:val="004D21E7"/>
    <w:rsid w:val="004D4019"/>
    <w:rsid w:val="004D4907"/>
    <w:rsid w:val="004D4F5B"/>
    <w:rsid w:val="004D5AC7"/>
    <w:rsid w:val="004D72FC"/>
    <w:rsid w:val="004D735B"/>
    <w:rsid w:val="004E08D1"/>
    <w:rsid w:val="004E0BC4"/>
    <w:rsid w:val="004E14CD"/>
    <w:rsid w:val="004E1EDD"/>
    <w:rsid w:val="004E20C9"/>
    <w:rsid w:val="004E3170"/>
    <w:rsid w:val="004E317C"/>
    <w:rsid w:val="004E3EE5"/>
    <w:rsid w:val="004E4849"/>
    <w:rsid w:val="004E4EE4"/>
    <w:rsid w:val="004E52D3"/>
    <w:rsid w:val="004E5BED"/>
    <w:rsid w:val="004E689B"/>
    <w:rsid w:val="004E6FDF"/>
    <w:rsid w:val="004E72D4"/>
    <w:rsid w:val="004F0948"/>
    <w:rsid w:val="004F0B47"/>
    <w:rsid w:val="004F14C2"/>
    <w:rsid w:val="004F14C9"/>
    <w:rsid w:val="004F1DF6"/>
    <w:rsid w:val="004F1DF8"/>
    <w:rsid w:val="004F2381"/>
    <w:rsid w:val="004F3367"/>
    <w:rsid w:val="004F3E47"/>
    <w:rsid w:val="004F4985"/>
    <w:rsid w:val="004F55FD"/>
    <w:rsid w:val="004F593D"/>
    <w:rsid w:val="004F6474"/>
    <w:rsid w:val="00500E13"/>
    <w:rsid w:val="0050270C"/>
    <w:rsid w:val="00502EBF"/>
    <w:rsid w:val="00503861"/>
    <w:rsid w:val="00503954"/>
    <w:rsid w:val="0050429C"/>
    <w:rsid w:val="00504A46"/>
    <w:rsid w:val="005052F9"/>
    <w:rsid w:val="00505345"/>
    <w:rsid w:val="00505B05"/>
    <w:rsid w:val="00505FA3"/>
    <w:rsid w:val="00506D6B"/>
    <w:rsid w:val="00507653"/>
    <w:rsid w:val="00507B59"/>
    <w:rsid w:val="00510434"/>
    <w:rsid w:val="0051152D"/>
    <w:rsid w:val="0051300B"/>
    <w:rsid w:val="00515881"/>
    <w:rsid w:val="00517E57"/>
    <w:rsid w:val="005202CC"/>
    <w:rsid w:val="00520CB3"/>
    <w:rsid w:val="00520F4A"/>
    <w:rsid w:val="00521163"/>
    <w:rsid w:val="00521AB8"/>
    <w:rsid w:val="00522702"/>
    <w:rsid w:val="00522D1E"/>
    <w:rsid w:val="00523965"/>
    <w:rsid w:val="005245F8"/>
    <w:rsid w:val="00524C72"/>
    <w:rsid w:val="00525B4B"/>
    <w:rsid w:val="00525EFB"/>
    <w:rsid w:val="00526386"/>
    <w:rsid w:val="005263FA"/>
    <w:rsid w:val="0052777F"/>
    <w:rsid w:val="00527A06"/>
    <w:rsid w:val="0053043D"/>
    <w:rsid w:val="00530B80"/>
    <w:rsid w:val="005310C5"/>
    <w:rsid w:val="00531143"/>
    <w:rsid w:val="00532E12"/>
    <w:rsid w:val="005334AB"/>
    <w:rsid w:val="00534612"/>
    <w:rsid w:val="00535DC7"/>
    <w:rsid w:val="00535E31"/>
    <w:rsid w:val="005371CB"/>
    <w:rsid w:val="005408E1"/>
    <w:rsid w:val="00542B9B"/>
    <w:rsid w:val="00543D88"/>
    <w:rsid w:val="0054465B"/>
    <w:rsid w:val="00544EA0"/>
    <w:rsid w:val="00545DFD"/>
    <w:rsid w:val="005462E9"/>
    <w:rsid w:val="005473DD"/>
    <w:rsid w:val="00547E83"/>
    <w:rsid w:val="00553A41"/>
    <w:rsid w:val="005563C6"/>
    <w:rsid w:val="005564BE"/>
    <w:rsid w:val="005566DD"/>
    <w:rsid w:val="00556CE2"/>
    <w:rsid w:val="00560A0D"/>
    <w:rsid w:val="00562081"/>
    <w:rsid w:val="00562A47"/>
    <w:rsid w:val="005633C4"/>
    <w:rsid w:val="005638CF"/>
    <w:rsid w:val="005639D8"/>
    <w:rsid w:val="00563A03"/>
    <w:rsid w:val="005645B6"/>
    <w:rsid w:val="005650AF"/>
    <w:rsid w:val="005651FF"/>
    <w:rsid w:val="005652B1"/>
    <w:rsid w:val="005673C6"/>
    <w:rsid w:val="00571B2C"/>
    <w:rsid w:val="005730F4"/>
    <w:rsid w:val="0057476D"/>
    <w:rsid w:val="0057536B"/>
    <w:rsid w:val="0058071D"/>
    <w:rsid w:val="005865B8"/>
    <w:rsid w:val="0058719F"/>
    <w:rsid w:val="00587877"/>
    <w:rsid w:val="00587AC8"/>
    <w:rsid w:val="00590E1C"/>
    <w:rsid w:val="005914C6"/>
    <w:rsid w:val="005917AA"/>
    <w:rsid w:val="00591C74"/>
    <w:rsid w:val="00592856"/>
    <w:rsid w:val="00592F25"/>
    <w:rsid w:val="00593230"/>
    <w:rsid w:val="005939EA"/>
    <w:rsid w:val="005959F4"/>
    <w:rsid w:val="00595B8E"/>
    <w:rsid w:val="00597A13"/>
    <w:rsid w:val="00597FBC"/>
    <w:rsid w:val="005A04DE"/>
    <w:rsid w:val="005A058F"/>
    <w:rsid w:val="005A0B58"/>
    <w:rsid w:val="005A2094"/>
    <w:rsid w:val="005A2A97"/>
    <w:rsid w:val="005A2AEF"/>
    <w:rsid w:val="005A2C09"/>
    <w:rsid w:val="005A2C4D"/>
    <w:rsid w:val="005A3272"/>
    <w:rsid w:val="005A38EF"/>
    <w:rsid w:val="005A39F1"/>
    <w:rsid w:val="005A60A3"/>
    <w:rsid w:val="005A6822"/>
    <w:rsid w:val="005A687D"/>
    <w:rsid w:val="005B00EC"/>
    <w:rsid w:val="005B0A5A"/>
    <w:rsid w:val="005B13AA"/>
    <w:rsid w:val="005B23A5"/>
    <w:rsid w:val="005B2E2C"/>
    <w:rsid w:val="005B2ED8"/>
    <w:rsid w:val="005B30E1"/>
    <w:rsid w:val="005B3925"/>
    <w:rsid w:val="005B4CCC"/>
    <w:rsid w:val="005B4DA1"/>
    <w:rsid w:val="005B55DF"/>
    <w:rsid w:val="005B68F5"/>
    <w:rsid w:val="005B6F6C"/>
    <w:rsid w:val="005B7A80"/>
    <w:rsid w:val="005C20F3"/>
    <w:rsid w:val="005C22AE"/>
    <w:rsid w:val="005C24C7"/>
    <w:rsid w:val="005C2B38"/>
    <w:rsid w:val="005C2D34"/>
    <w:rsid w:val="005C347D"/>
    <w:rsid w:val="005C365C"/>
    <w:rsid w:val="005C3D48"/>
    <w:rsid w:val="005C3D87"/>
    <w:rsid w:val="005C3F66"/>
    <w:rsid w:val="005C47D3"/>
    <w:rsid w:val="005C59E9"/>
    <w:rsid w:val="005C5BB7"/>
    <w:rsid w:val="005C61D7"/>
    <w:rsid w:val="005C7CCB"/>
    <w:rsid w:val="005D022F"/>
    <w:rsid w:val="005D0434"/>
    <w:rsid w:val="005D0D57"/>
    <w:rsid w:val="005D0F9C"/>
    <w:rsid w:val="005D2862"/>
    <w:rsid w:val="005D4048"/>
    <w:rsid w:val="005D446C"/>
    <w:rsid w:val="005D5276"/>
    <w:rsid w:val="005D5799"/>
    <w:rsid w:val="005D6811"/>
    <w:rsid w:val="005E1228"/>
    <w:rsid w:val="005E1644"/>
    <w:rsid w:val="005E4133"/>
    <w:rsid w:val="005E41D5"/>
    <w:rsid w:val="005E43DD"/>
    <w:rsid w:val="005E51B1"/>
    <w:rsid w:val="005E53B8"/>
    <w:rsid w:val="005E54EA"/>
    <w:rsid w:val="005E5C61"/>
    <w:rsid w:val="005E6D90"/>
    <w:rsid w:val="005E7232"/>
    <w:rsid w:val="005F0863"/>
    <w:rsid w:val="005F0F98"/>
    <w:rsid w:val="005F122F"/>
    <w:rsid w:val="005F12DC"/>
    <w:rsid w:val="005F136F"/>
    <w:rsid w:val="005F27D5"/>
    <w:rsid w:val="005F3BDB"/>
    <w:rsid w:val="005F41D9"/>
    <w:rsid w:val="005F4398"/>
    <w:rsid w:val="005F4885"/>
    <w:rsid w:val="005F5625"/>
    <w:rsid w:val="005F6AE1"/>
    <w:rsid w:val="005F6C0A"/>
    <w:rsid w:val="0060072C"/>
    <w:rsid w:val="00600D67"/>
    <w:rsid w:val="006010E8"/>
    <w:rsid w:val="00601924"/>
    <w:rsid w:val="006020C2"/>
    <w:rsid w:val="006028C2"/>
    <w:rsid w:val="00603718"/>
    <w:rsid w:val="006038F3"/>
    <w:rsid w:val="00604E40"/>
    <w:rsid w:val="00605315"/>
    <w:rsid w:val="00605DDE"/>
    <w:rsid w:val="006075A6"/>
    <w:rsid w:val="0061249A"/>
    <w:rsid w:val="00613A95"/>
    <w:rsid w:val="00613E89"/>
    <w:rsid w:val="00615DC8"/>
    <w:rsid w:val="00617034"/>
    <w:rsid w:val="00617900"/>
    <w:rsid w:val="00617A53"/>
    <w:rsid w:val="00617E41"/>
    <w:rsid w:val="0062062F"/>
    <w:rsid w:val="00620A8C"/>
    <w:rsid w:val="00620E68"/>
    <w:rsid w:val="00621632"/>
    <w:rsid w:val="00621B8E"/>
    <w:rsid w:val="00621DD2"/>
    <w:rsid w:val="006229A4"/>
    <w:rsid w:val="00622C3D"/>
    <w:rsid w:val="00622CBB"/>
    <w:rsid w:val="006243C9"/>
    <w:rsid w:val="00624A58"/>
    <w:rsid w:val="00624E45"/>
    <w:rsid w:val="0062579C"/>
    <w:rsid w:val="00625A7D"/>
    <w:rsid w:val="006305B3"/>
    <w:rsid w:val="00630FFD"/>
    <w:rsid w:val="0063297D"/>
    <w:rsid w:val="00633C61"/>
    <w:rsid w:val="00634176"/>
    <w:rsid w:val="00634A99"/>
    <w:rsid w:val="0063558F"/>
    <w:rsid w:val="00635AE0"/>
    <w:rsid w:val="00635D79"/>
    <w:rsid w:val="006364CB"/>
    <w:rsid w:val="00636AAD"/>
    <w:rsid w:val="00636D8B"/>
    <w:rsid w:val="006372B0"/>
    <w:rsid w:val="0063766A"/>
    <w:rsid w:val="0064002D"/>
    <w:rsid w:val="00640F1F"/>
    <w:rsid w:val="00641261"/>
    <w:rsid w:val="006412B3"/>
    <w:rsid w:val="00642029"/>
    <w:rsid w:val="006423C0"/>
    <w:rsid w:val="006432FC"/>
    <w:rsid w:val="00643A0F"/>
    <w:rsid w:val="0064530A"/>
    <w:rsid w:val="00645532"/>
    <w:rsid w:val="00645A2B"/>
    <w:rsid w:val="00647405"/>
    <w:rsid w:val="00647923"/>
    <w:rsid w:val="00651AED"/>
    <w:rsid w:val="00652072"/>
    <w:rsid w:val="006523FB"/>
    <w:rsid w:val="00653019"/>
    <w:rsid w:val="006534A6"/>
    <w:rsid w:val="006534F6"/>
    <w:rsid w:val="006539E2"/>
    <w:rsid w:val="00654153"/>
    <w:rsid w:val="006556F4"/>
    <w:rsid w:val="006559C1"/>
    <w:rsid w:val="00655AAE"/>
    <w:rsid w:val="00656C4A"/>
    <w:rsid w:val="00657CCC"/>
    <w:rsid w:val="00660A82"/>
    <w:rsid w:val="00660D78"/>
    <w:rsid w:val="0066122E"/>
    <w:rsid w:val="00664A42"/>
    <w:rsid w:val="006656B2"/>
    <w:rsid w:val="00666228"/>
    <w:rsid w:val="00667025"/>
    <w:rsid w:val="0066783B"/>
    <w:rsid w:val="00670019"/>
    <w:rsid w:val="00671851"/>
    <w:rsid w:val="0067238B"/>
    <w:rsid w:val="006726B2"/>
    <w:rsid w:val="00672BCB"/>
    <w:rsid w:val="00673363"/>
    <w:rsid w:val="006743F3"/>
    <w:rsid w:val="00674593"/>
    <w:rsid w:val="006765F2"/>
    <w:rsid w:val="00676EB4"/>
    <w:rsid w:val="006771E3"/>
    <w:rsid w:val="0068000B"/>
    <w:rsid w:val="00680432"/>
    <w:rsid w:val="00680B20"/>
    <w:rsid w:val="00681FA1"/>
    <w:rsid w:val="00682119"/>
    <w:rsid w:val="00682200"/>
    <w:rsid w:val="006832E2"/>
    <w:rsid w:val="00684DBC"/>
    <w:rsid w:val="00686B79"/>
    <w:rsid w:val="0069031C"/>
    <w:rsid w:val="006906DF"/>
    <w:rsid w:val="006911B3"/>
    <w:rsid w:val="00691F7D"/>
    <w:rsid w:val="00693600"/>
    <w:rsid w:val="0069486C"/>
    <w:rsid w:val="0069544B"/>
    <w:rsid w:val="00695B00"/>
    <w:rsid w:val="00695CED"/>
    <w:rsid w:val="00696745"/>
    <w:rsid w:val="00696FEC"/>
    <w:rsid w:val="00697D5E"/>
    <w:rsid w:val="006A01DC"/>
    <w:rsid w:val="006A0A11"/>
    <w:rsid w:val="006A1500"/>
    <w:rsid w:val="006A1A88"/>
    <w:rsid w:val="006A31F0"/>
    <w:rsid w:val="006A3FA4"/>
    <w:rsid w:val="006A44CF"/>
    <w:rsid w:val="006A54AE"/>
    <w:rsid w:val="006A6523"/>
    <w:rsid w:val="006A784D"/>
    <w:rsid w:val="006B090D"/>
    <w:rsid w:val="006B11B7"/>
    <w:rsid w:val="006B1313"/>
    <w:rsid w:val="006B1886"/>
    <w:rsid w:val="006B2171"/>
    <w:rsid w:val="006B2A4A"/>
    <w:rsid w:val="006B3EB8"/>
    <w:rsid w:val="006B4B65"/>
    <w:rsid w:val="006B4BB6"/>
    <w:rsid w:val="006B4C9F"/>
    <w:rsid w:val="006B58C9"/>
    <w:rsid w:val="006B5B7F"/>
    <w:rsid w:val="006B7F17"/>
    <w:rsid w:val="006B7F5C"/>
    <w:rsid w:val="006C1044"/>
    <w:rsid w:val="006C3AD8"/>
    <w:rsid w:val="006C4A60"/>
    <w:rsid w:val="006C4DD2"/>
    <w:rsid w:val="006C5CE8"/>
    <w:rsid w:val="006C601A"/>
    <w:rsid w:val="006C60F0"/>
    <w:rsid w:val="006C6BEE"/>
    <w:rsid w:val="006C6D0F"/>
    <w:rsid w:val="006D043C"/>
    <w:rsid w:val="006D0A58"/>
    <w:rsid w:val="006D1C30"/>
    <w:rsid w:val="006D24BD"/>
    <w:rsid w:val="006D41D7"/>
    <w:rsid w:val="006D46E2"/>
    <w:rsid w:val="006D59E0"/>
    <w:rsid w:val="006D5E53"/>
    <w:rsid w:val="006D6A18"/>
    <w:rsid w:val="006D6F19"/>
    <w:rsid w:val="006E02F7"/>
    <w:rsid w:val="006E0766"/>
    <w:rsid w:val="006E3205"/>
    <w:rsid w:val="006E360C"/>
    <w:rsid w:val="006E403A"/>
    <w:rsid w:val="006E5201"/>
    <w:rsid w:val="006E549B"/>
    <w:rsid w:val="006E6134"/>
    <w:rsid w:val="006E7856"/>
    <w:rsid w:val="006F142D"/>
    <w:rsid w:val="006F1577"/>
    <w:rsid w:val="006F1AA6"/>
    <w:rsid w:val="006F33BF"/>
    <w:rsid w:val="006F50BD"/>
    <w:rsid w:val="006F6A39"/>
    <w:rsid w:val="006F6AAE"/>
    <w:rsid w:val="006F75BA"/>
    <w:rsid w:val="006F798D"/>
    <w:rsid w:val="00700B7B"/>
    <w:rsid w:val="00700C78"/>
    <w:rsid w:val="007014B5"/>
    <w:rsid w:val="007014C8"/>
    <w:rsid w:val="00701813"/>
    <w:rsid w:val="00701BA2"/>
    <w:rsid w:val="00703AF6"/>
    <w:rsid w:val="00704F98"/>
    <w:rsid w:val="00705788"/>
    <w:rsid w:val="00706D59"/>
    <w:rsid w:val="007072F5"/>
    <w:rsid w:val="007073D1"/>
    <w:rsid w:val="00707735"/>
    <w:rsid w:val="007077DD"/>
    <w:rsid w:val="00711181"/>
    <w:rsid w:val="00711660"/>
    <w:rsid w:val="007121EA"/>
    <w:rsid w:val="00712711"/>
    <w:rsid w:val="00712793"/>
    <w:rsid w:val="007127D9"/>
    <w:rsid w:val="007127EB"/>
    <w:rsid w:val="00712EF5"/>
    <w:rsid w:val="00712F8F"/>
    <w:rsid w:val="007147F1"/>
    <w:rsid w:val="00714B0A"/>
    <w:rsid w:val="00714CD1"/>
    <w:rsid w:val="0071564D"/>
    <w:rsid w:val="00715E95"/>
    <w:rsid w:val="007160FB"/>
    <w:rsid w:val="0071636B"/>
    <w:rsid w:val="0071657B"/>
    <w:rsid w:val="0072044F"/>
    <w:rsid w:val="00721F0B"/>
    <w:rsid w:val="007228CE"/>
    <w:rsid w:val="00722A27"/>
    <w:rsid w:val="0072400F"/>
    <w:rsid w:val="0072426B"/>
    <w:rsid w:val="00724364"/>
    <w:rsid w:val="007305A6"/>
    <w:rsid w:val="007312AF"/>
    <w:rsid w:val="00731E5F"/>
    <w:rsid w:val="00732246"/>
    <w:rsid w:val="007323E3"/>
    <w:rsid w:val="00732551"/>
    <w:rsid w:val="00732CDD"/>
    <w:rsid w:val="00733B35"/>
    <w:rsid w:val="00733D3A"/>
    <w:rsid w:val="00734568"/>
    <w:rsid w:val="00734695"/>
    <w:rsid w:val="00735914"/>
    <w:rsid w:val="00735F13"/>
    <w:rsid w:val="00735F4F"/>
    <w:rsid w:val="00736C3B"/>
    <w:rsid w:val="007370D0"/>
    <w:rsid w:val="00740C75"/>
    <w:rsid w:val="007413D7"/>
    <w:rsid w:val="0074249F"/>
    <w:rsid w:val="00742AE0"/>
    <w:rsid w:val="0074529E"/>
    <w:rsid w:val="00746FE2"/>
    <w:rsid w:val="007507B0"/>
    <w:rsid w:val="00750DD8"/>
    <w:rsid w:val="007521CF"/>
    <w:rsid w:val="00754977"/>
    <w:rsid w:val="00754D7A"/>
    <w:rsid w:val="00756200"/>
    <w:rsid w:val="00756507"/>
    <w:rsid w:val="00756828"/>
    <w:rsid w:val="00756FAA"/>
    <w:rsid w:val="007601D2"/>
    <w:rsid w:val="00760A59"/>
    <w:rsid w:val="007611B6"/>
    <w:rsid w:val="00761F19"/>
    <w:rsid w:val="00762030"/>
    <w:rsid w:val="007629CA"/>
    <w:rsid w:val="00763802"/>
    <w:rsid w:val="00764282"/>
    <w:rsid w:val="00765B01"/>
    <w:rsid w:val="007666DE"/>
    <w:rsid w:val="0076763F"/>
    <w:rsid w:val="007677EB"/>
    <w:rsid w:val="007678EF"/>
    <w:rsid w:val="007707F3"/>
    <w:rsid w:val="00773FC0"/>
    <w:rsid w:val="00774120"/>
    <w:rsid w:val="007742C8"/>
    <w:rsid w:val="007745B2"/>
    <w:rsid w:val="00774E53"/>
    <w:rsid w:val="007756B5"/>
    <w:rsid w:val="0077676B"/>
    <w:rsid w:val="00776E5C"/>
    <w:rsid w:val="00777397"/>
    <w:rsid w:val="007800D6"/>
    <w:rsid w:val="00780777"/>
    <w:rsid w:val="0078088F"/>
    <w:rsid w:val="00780963"/>
    <w:rsid w:val="00780B8C"/>
    <w:rsid w:val="007811C2"/>
    <w:rsid w:val="00781F0B"/>
    <w:rsid w:val="00782254"/>
    <w:rsid w:val="00782EBD"/>
    <w:rsid w:val="00783E24"/>
    <w:rsid w:val="007855F7"/>
    <w:rsid w:val="00786A79"/>
    <w:rsid w:val="0079100E"/>
    <w:rsid w:val="007917FA"/>
    <w:rsid w:val="00793122"/>
    <w:rsid w:val="0079323B"/>
    <w:rsid w:val="0079383A"/>
    <w:rsid w:val="007951A5"/>
    <w:rsid w:val="00797573"/>
    <w:rsid w:val="007A112E"/>
    <w:rsid w:val="007A178F"/>
    <w:rsid w:val="007A1D83"/>
    <w:rsid w:val="007A2CC2"/>
    <w:rsid w:val="007A3933"/>
    <w:rsid w:val="007A3B44"/>
    <w:rsid w:val="007A3DF1"/>
    <w:rsid w:val="007A50CB"/>
    <w:rsid w:val="007A52AD"/>
    <w:rsid w:val="007A59F5"/>
    <w:rsid w:val="007A5CAF"/>
    <w:rsid w:val="007A7EA8"/>
    <w:rsid w:val="007B20A2"/>
    <w:rsid w:val="007B2725"/>
    <w:rsid w:val="007B2964"/>
    <w:rsid w:val="007B29E0"/>
    <w:rsid w:val="007B2C88"/>
    <w:rsid w:val="007B38E4"/>
    <w:rsid w:val="007B4F62"/>
    <w:rsid w:val="007B5E98"/>
    <w:rsid w:val="007B71AA"/>
    <w:rsid w:val="007B75E2"/>
    <w:rsid w:val="007C03EB"/>
    <w:rsid w:val="007C0790"/>
    <w:rsid w:val="007C07D8"/>
    <w:rsid w:val="007C0C50"/>
    <w:rsid w:val="007C15EA"/>
    <w:rsid w:val="007C2337"/>
    <w:rsid w:val="007C3B68"/>
    <w:rsid w:val="007C3D09"/>
    <w:rsid w:val="007C4231"/>
    <w:rsid w:val="007C46A5"/>
    <w:rsid w:val="007C47FC"/>
    <w:rsid w:val="007C4FF5"/>
    <w:rsid w:val="007C5F5C"/>
    <w:rsid w:val="007C6700"/>
    <w:rsid w:val="007C6D3A"/>
    <w:rsid w:val="007C7E5E"/>
    <w:rsid w:val="007C7F12"/>
    <w:rsid w:val="007D0ADA"/>
    <w:rsid w:val="007D1267"/>
    <w:rsid w:val="007D14A1"/>
    <w:rsid w:val="007D1B64"/>
    <w:rsid w:val="007D1E9F"/>
    <w:rsid w:val="007D1EA0"/>
    <w:rsid w:val="007D254D"/>
    <w:rsid w:val="007D2609"/>
    <w:rsid w:val="007D27A3"/>
    <w:rsid w:val="007D3646"/>
    <w:rsid w:val="007D3806"/>
    <w:rsid w:val="007D38A9"/>
    <w:rsid w:val="007D3C76"/>
    <w:rsid w:val="007D4AAF"/>
    <w:rsid w:val="007D4BDF"/>
    <w:rsid w:val="007D568A"/>
    <w:rsid w:val="007D62F2"/>
    <w:rsid w:val="007D6508"/>
    <w:rsid w:val="007D7049"/>
    <w:rsid w:val="007D75D9"/>
    <w:rsid w:val="007D7EAE"/>
    <w:rsid w:val="007E0387"/>
    <w:rsid w:val="007E0EBE"/>
    <w:rsid w:val="007E1C4B"/>
    <w:rsid w:val="007E2277"/>
    <w:rsid w:val="007E5DE3"/>
    <w:rsid w:val="007E6AD9"/>
    <w:rsid w:val="007E6F98"/>
    <w:rsid w:val="007E7D70"/>
    <w:rsid w:val="007E7EF6"/>
    <w:rsid w:val="007F0258"/>
    <w:rsid w:val="007F07F2"/>
    <w:rsid w:val="007F1352"/>
    <w:rsid w:val="007F1864"/>
    <w:rsid w:val="007F1A53"/>
    <w:rsid w:val="007F1C2A"/>
    <w:rsid w:val="007F2BE1"/>
    <w:rsid w:val="007F2E81"/>
    <w:rsid w:val="007F33CF"/>
    <w:rsid w:val="007F3945"/>
    <w:rsid w:val="007F3C6C"/>
    <w:rsid w:val="007F5680"/>
    <w:rsid w:val="007F56AB"/>
    <w:rsid w:val="007F56EC"/>
    <w:rsid w:val="007F5F05"/>
    <w:rsid w:val="007F7200"/>
    <w:rsid w:val="008004B2"/>
    <w:rsid w:val="00800BEC"/>
    <w:rsid w:val="00802E8B"/>
    <w:rsid w:val="00803075"/>
    <w:rsid w:val="0080376C"/>
    <w:rsid w:val="00805270"/>
    <w:rsid w:val="00805A68"/>
    <w:rsid w:val="00805B06"/>
    <w:rsid w:val="00805B73"/>
    <w:rsid w:val="00806393"/>
    <w:rsid w:val="008067AC"/>
    <w:rsid w:val="0080680B"/>
    <w:rsid w:val="00806DEA"/>
    <w:rsid w:val="008079BB"/>
    <w:rsid w:val="00807E51"/>
    <w:rsid w:val="00807E89"/>
    <w:rsid w:val="00810FE4"/>
    <w:rsid w:val="0081267C"/>
    <w:rsid w:val="00813D89"/>
    <w:rsid w:val="008148DC"/>
    <w:rsid w:val="00815817"/>
    <w:rsid w:val="0081583C"/>
    <w:rsid w:val="00816328"/>
    <w:rsid w:val="00816AD6"/>
    <w:rsid w:val="008170C0"/>
    <w:rsid w:val="0081785A"/>
    <w:rsid w:val="00817C9A"/>
    <w:rsid w:val="00817D1E"/>
    <w:rsid w:val="0082077B"/>
    <w:rsid w:val="00822DC1"/>
    <w:rsid w:val="008235F2"/>
    <w:rsid w:val="008246B9"/>
    <w:rsid w:val="00824DDB"/>
    <w:rsid w:val="00825664"/>
    <w:rsid w:val="00825ED5"/>
    <w:rsid w:val="0082620B"/>
    <w:rsid w:val="0082646F"/>
    <w:rsid w:val="008277A9"/>
    <w:rsid w:val="00827DF7"/>
    <w:rsid w:val="0083120F"/>
    <w:rsid w:val="00831C64"/>
    <w:rsid w:val="008336BC"/>
    <w:rsid w:val="00834244"/>
    <w:rsid w:val="008342D6"/>
    <w:rsid w:val="00834BE1"/>
    <w:rsid w:val="00834C74"/>
    <w:rsid w:val="008351D1"/>
    <w:rsid w:val="008359DD"/>
    <w:rsid w:val="008367E9"/>
    <w:rsid w:val="00836C4E"/>
    <w:rsid w:val="00836E5A"/>
    <w:rsid w:val="00840F31"/>
    <w:rsid w:val="00841287"/>
    <w:rsid w:val="00841A43"/>
    <w:rsid w:val="0084252C"/>
    <w:rsid w:val="00842B0B"/>
    <w:rsid w:val="00844E1E"/>
    <w:rsid w:val="00845A30"/>
    <w:rsid w:val="0084662A"/>
    <w:rsid w:val="00846C11"/>
    <w:rsid w:val="0084711E"/>
    <w:rsid w:val="0084777F"/>
    <w:rsid w:val="008478CD"/>
    <w:rsid w:val="0085039C"/>
    <w:rsid w:val="00850426"/>
    <w:rsid w:val="00850C43"/>
    <w:rsid w:val="008518FB"/>
    <w:rsid w:val="00852935"/>
    <w:rsid w:val="00852B96"/>
    <w:rsid w:val="00853248"/>
    <w:rsid w:val="0085397A"/>
    <w:rsid w:val="00853A1F"/>
    <w:rsid w:val="00855D1D"/>
    <w:rsid w:val="008571E9"/>
    <w:rsid w:val="00857500"/>
    <w:rsid w:val="00857B39"/>
    <w:rsid w:val="00857DF2"/>
    <w:rsid w:val="0086151D"/>
    <w:rsid w:val="00861B47"/>
    <w:rsid w:val="00863AC9"/>
    <w:rsid w:val="0086584C"/>
    <w:rsid w:val="00865D34"/>
    <w:rsid w:val="0086638B"/>
    <w:rsid w:val="00866877"/>
    <w:rsid w:val="008670D3"/>
    <w:rsid w:val="00867A13"/>
    <w:rsid w:val="00870014"/>
    <w:rsid w:val="00870E0F"/>
    <w:rsid w:val="00871640"/>
    <w:rsid w:val="00871A90"/>
    <w:rsid w:val="00873DA7"/>
    <w:rsid w:val="00874889"/>
    <w:rsid w:val="0087528E"/>
    <w:rsid w:val="00875EA9"/>
    <w:rsid w:val="008772B6"/>
    <w:rsid w:val="00877E53"/>
    <w:rsid w:val="00882514"/>
    <w:rsid w:val="00882D23"/>
    <w:rsid w:val="00882DC8"/>
    <w:rsid w:val="0088462C"/>
    <w:rsid w:val="00884AD0"/>
    <w:rsid w:val="00884C2C"/>
    <w:rsid w:val="008852EA"/>
    <w:rsid w:val="008862B0"/>
    <w:rsid w:val="00886AA0"/>
    <w:rsid w:val="00886B2B"/>
    <w:rsid w:val="00886C5C"/>
    <w:rsid w:val="008879AF"/>
    <w:rsid w:val="00890111"/>
    <w:rsid w:val="00890792"/>
    <w:rsid w:val="00892361"/>
    <w:rsid w:val="00892BAA"/>
    <w:rsid w:val="00893C31"/>
    <w:rsid w:val="008957B6"/>
    <w:rsid w:val="008968C5"/>
    <w:rsid w:val="00896A0B"/>
    <w:rsid w:val="00896E94"/>
    <w:rsid w:val="00897357"/>
    <w:rsid w:val="00897D0B"/>
    <w:rsid w:val="008A0734"/>
    <w:rsid w:val="008A0E22"/>
    <w:rsid w:val="008A11C7"/>
    <w:rsid w:val="008A155F"/>
    <w:rsid w:val="008A2DFB"/>
    <w:rsid w:val="008A37A9"/>
    <w:rsid w:val="008A3C68"/>
    <w:rsid w:val="008A4599"/>
    <w:rsid w:val="008A4888"/>
    <w:rsid w:val="008A4EA0"/>
    <w:rsid w:val="008B0B27"/>
    <w:rsid w:val="008B1018"/>
    <w:rsid w:val="008B10C8"/>
    <w:rsid w:val="008B122B"/>
    <w:rsid w:val="008B16D0"/>
    <w:rsid w:val="008B212C"/>
    <w:rsid w:val="008B2677"/>
    <w:rsid w:val="008B3661"/>
    <w:rsid w:val="008B4311"/>
    <w:rsid w:val="008B707F"/>
    <w:rsid w:val="008C072C"/>
    <w:rsid w:val="008C0914"/>
    <w:rsid w:val="008C0E68"/>
    <w:rsid w:val="008C16A2"/>
    <w:rsid w:val="008C2463"/>
    <w:rsid w:val="008C4D2F"/>
    <w:rsid w:val="008C5361"/>
    <w:rsid w:val="008C6792"/>
    <w:rsid w:val="008C6C7F"/>
    <w:rsid w:val="008C6FA5"/>
    <w:rsid w:val="008C7120"/>
    <w:rsid w:val="008C7711"/>
    <w:rsid w:val="008C7DCF"/>
    <w:rsid w:val="008D298D"/>
    <w:rsid w:val="008D2BBA"/>
    <w:rsid w:val="008D2CB7"/>
    <w:rsid w:val="008D4FEC"/>
    <w:rsid w:val="008D5C0F"/>
    <w:rsid w:val="008D5DB1"/>
    <w:rsid w:val="008D6526"/>
    <w:rsid w:val="008D65DE"/>
    <w:rsid w:val="008D6A70"/>
    <w:rsid w:val="008E05F1"/>
    <w:rsid w:val="008E0925"/>
    <w:rsid w:val="008E1012"/>
    <w:rsid w:val="008E116E"/>
    <w:rsid w:val="008E204D"/>
    <w:rsid w:val="008E60EE"/>
    <w:rsid w:val="008E6D73"/>
    <w:rsid w:val="008E7774"/>
    <w:rsid w:val="008E7A88"/>
    <w:rsid w:val="008F055A"/>
    <w:rsid w:val="008F148C"/>
    <w:rsid w:val="008F31F7"/>
    <w:rsid w:val="008F3A77"/>
    <w:rsid w:val="008F4773"/>
    <w:rsid w:val="008F5381"/>
    <w:rsid w:val="008F5926"/>
    <w:rsid w:val="008F5F60"/>
    <w:rsid w:val="00901107"/>
    <w:rsid w:val="0090170E"/>
    <w:rsid w:val="00901F19"/>
    <w:rsid w:val="00902387"/>
    <w:rsid w:val="00903032"/>
    <w:rsid w:val="00903CB7"/>
    <w:rsid w:val="00903F37"/>
    <w:rsid w:val="009048ED"/>
    <w:rsid w:val="00905F0B"/>
    <w:rsid w:val="00907C81"/>
    <w:rsid w:val="00907D67"/>
    <w:rsid w:val="00911AC4"/>
    <w:rsid w:val="00911E5A"/>
    <w:rsid w:val="009125EF"/>
    <w:rsid w:val="0091282A"/>
    <w:rsid w:val="00912AAD"/>
    <w:rsid w:val="00913F42"/>
    <w:rsid w:val="00913FF3"/>
    <w:rsid w:val="00914E41"/>
    <w:rsid w:val="00914E5F"/>
    <w:rsid w:val="00915BCE"/>
    <w:rsid w:val="00916735"/>
    <w:rsid w:val="00916F45"/>
    <w:rsid w:val="00917633"/>
    <w:rsid w:val="00917711"/>
    <w:rsid w:val="009206C8"/>
    <w:rsid w:val="00920EE9"/>
    <w:rsid w:val="00921639"/>
    <w:rsid w:val="00921C01"/>
    <w:rsid w:val="00922A49"/>
    <w:rsid w:val="0092303D"/>
    <w:rsid w:val="00924853"/>
    <w:rsid w:val="00924A0A"/>
    <w:rsid w:val="00924D3D"/>
    <w:rsid w:val="00925AC8"/>
    <w:rsid w:val="00925D7F"/>
    <w:rsid w:val="00927159"/>
    <w:rsid w:val="00927C17"/>
    <w:rsid w:val="009313A0"/>
    <w:rsid w:val="00933FBD"/>
    <w:rsid w:val="00934796"/>
    <w:rsid w:val="00935102"/>
    <w:rsid w:val="009365D7"/>
    <w:rsid w:val="00936756"/>
    <w:rsid w:val="00936807"/>
    <w:rsid w:val="00936ABB"/>
    <w:rsid w:val="00936DDA"/>
    <w:rsid w:val="00936EDF"/>
    <w:rsid w:val="0093717C"/>
    <w:rsid w:val="009372A9"/>
    <w:rsid w:val="00937530"/>
    <w:rsid w:val="00937CEF"/>
    <w:rsid w:val="00940859"/>
    <w:rsid w:val="00940AA2"/>
    <w:rsid w:val="00941140"/>
    <w:rsid w:val="0094123A"/>
    <w:rsid w:val="00941611"/>
    <w:rsid w:val="00941A75"/>
    <w:rsid w:val="00941D50"/>
    <w:rsid w:val="00942217"/>
    <w:rsid w:val="009422A0"/>
    <w:rsid w:val="00943E48"/>
    <w:rsid w:val="00944087"/>
    <w:rsid w:val="00944458"/>
    <w:rsid w:val="0094567A"/>
    <w:rsid w:val="0094583A"/>
    <w:rsid w:val="009463D7"/>
    <w:rsid w:val="009473ED"/>
    <w:rsid w:val="00947C1A"/>
    <w:rsid w:val="00947D7E"/>
    <w:rsid w:val="009500A2"/>
    <w:rsid w:val="00951664"/>
    <w:rsid w:val="00951E78"/>
    <w:rsid w:val="00952939"/>
    <w:rsid w:val="00952B93"/>
    <w:rsid w:val="00952E87"/>
    <w:rsid w:val="00954400"/>
    <w:rsid w:val="00954430"/>
    <w:rsid w:val="0095474B"/>
    <w:rsid w:val="00954805"/>
    <w:rsid w:val="009560DD"/>
    <w:rsid w:val="009561D0"/>
    <w:rsid w:val="00956BA4"/>
    <w:rsid w:val="00956C72"/>
    <w:rsid w:val="009570C3"/>
    <w:rsid w:val="00960F96"/>
    <w:rsid w:val="00962305"/>
    <w:rsid w:val="0096328D"/>
    <w:rsid w:val="00963B5C"/>
    <w:rsid w:val="00963F46"/>
    <w:rsid w:val="009641EF"/>
    <w:rsid w:val="0096429C"/>
    <w:rsid w:val="00964C60"/>
    <w:rsid w:val="009653A9"/>
    <w:rsid w:val="00965F33"/>
    <w:rsid w:val="00970826"/>
    <w:rsid w:val="00970DA2"/>
    <w:rsid w:val="009715BF"/>
    <w:rsid w:val="00971BC3"/>
    <w:rsid w:val="0097276F"/>
    <w:rsid w:val="009732DF"/>
    <w:rsid w:val="00973C4F"/>
    <w:rsid w:val="00973DC7"/>
    <w:rsid w:val="009742BE"/>
    <w:rsid w:val="00974489"/>
    <w:rsid w:val="00975C15"/>
    <w:rsid w:val="0097646F"/>
    <w:rsid w:val="00976B47"/>
    <w:rsid w:val="00977789"/>
    <w:rsid w:val="00982B11"/>
    <w:rsid w:val="00982E91"/>
    <w:rsid w:val="009831E7"/>
    <w:rsid w:val="00983689"/>
    <w:rsid w:val="00983ED0"/>
    <w:rsid w:val="009843CA"/>
    <w:rsid w:val="009848FF"/>
    <w:rsid w:val="009849F3"/>
    <w:rsid w:val="009857B8"/>
    <w:rsid w:val="00985C42"/>
    <w:rsid w:val="0098615A"/>
    <w:rsid w:val="00986968"/>
    <w:rsid w:val="0099046D"/>
    <w:rsid w:val="009909EB"/>
    <w:rsid w:val="00990F35"/>
    <w:rsid w:val="0099165B"/>
    <w:rsid w:val="009923C7"/>
    <w:rsid w:val="0099352F"/>
    <w:rsid w:val="00993A81"/>
    <w:rsid w:val="00994485"/>
    <w:rsid w:val="00995E99"/>
    <w:rsid w:val="00997D0C"/>
    <w:rsid w:val="009A0C44"/>
    <w:rsid w:val="009A0FE0"/>
    <w:rsid w:val="009A1235"/>
    <w:rsid w:val="009A130B"/>
    <w:rsid w:val="009A27B1"/>
    <w:rsid w:val="009A3FED"/>
    <w:rsid w:val="009A4890"/>
    <w:rsid w:val="009A6F7C"/>
    <w:rsid w:val="009B13B9"/>
    <w:rsid w:val="009B2EEF"/>
    <w:rsid w:val="009B30B4"/>
    <w:rsid w:val="009B323A"/>
    <w:rsid w:val="009B33B8"/>
    <w:rsid w:val="009B3E1E"/>
    <w:rsid w:val="009B6130"/>
    <w:rsid w:val="009B61AF"/>
    <w:rsid w:val="009B77D8"/>
    <w:rsid w:val="009B7DC4"/>
    <w:rsid w:val="009C0F1F"/>
    <w:rsid w:val="009C1357"/>
    <w:rsid w:val="009C213B"/>
    <w:rsid w:val="009C24F0"/>
    <w:rsid w:val="009C2F4D"/>
    <w:rsid w:val="009C3F42"/>
    <w:rsid w:val="009C4665"/>
    <w:rsid w:val="009C5006"/>
    <w:rsid w:val="009C5956"/>
    <w:rsid w:val="009C5BE5"/>
    <w:rsid w:val="009C6A27"/>
    <w:rsid w:val="009C7039"/>
    <w:rsid w:val="009C71BB"/>
    <w:rsid w:val="009C75B0"/>
    <w:rsid w:val="009D0480"/>
    <w:rsid w:val="009D11AF"/>
    <w:rsid w:val="009D1363"/>
    <w:rsid w:val="009D183B"/>
    <w:rsid w:val="009D3047"/>
    <w:rsid w:val="009D36EF"/>
    <w:rsid w:val="009D40BE"/>
    <w:rsid w:val="009D6365"/>
    <w:rsid w:val="009D6EED"/>
    <w:rsid w:val="009E2148"/>
    <w:rsid w:val="009E39DF"/>
    <w:rsid w:val="009E3A04"/>
    <w:rsid w:val="009E41E5"/>
    <w:rsid w:val="009E51AA"/>
    <w:rsid w:val="009E5D50"/>
    <w:rsid w:val="009E6399"/>
    <w:rsid w:val="009E79E9"/>
    <w:rsid w:val="009E7A2D"/>
    <w:rsid w:val="009F013C"/>
    <w:rsid w:val="009F114B"/>
    <w:rsid w:val="009F1B2A"/>
    <w:rsid w:val="009F1DE6"/>
    <w:rsid w:val="009F20A3"/>
    <w:rsid w:val="009F2C05"/>
    <w:rsid w:val="009F2CE8"/>
    <w:rsid w:val="009F3465"/>
    <w:rsid w:val="009F3CD5"/>
    <w:rsid w:val="009F56D0"/>
    <w:rsid w:val="009F597E"/>
    <w:rsid w:val="009F5C36"/>
    <w:rsid w:val="009F5C5A"/>
    <w:rsid w:val="009F7A02"/>
    <w:rsid w:val="009F7C52"/>
    <w:rsid w:val="00A0086B"/>
    <w:rsid w:val="00A00AA5"/>
    <w:rsid w:val="00A025FD"/>
    <w:rsid w:val="00A030C3"/>
    <w:rsid w:val="00A039AD"/>
    <w:rsid w:val="00A04082"/>
    <w:rsid w:val="00A066F5"/>
    <w:rsid w:val="00A06BD1"/>
    <w:rsid w:val="00A120D9"/>
    <w:rsid w:val="00A12667"/>
    <w:rsid w:val="00A13B36"/>
    <w:rsid w:val="00A13D3C"/>
    <w:rsid w:val="00A15B46"/>
    <w:rsid w:val="00A15FCE"/>
    <w:rsid w:val="00A1635F"/>
    <w:rsid w:val="00A16411"/>
    <w:rsid w:val="00A16814"/>
    <w:rsid w:val="00A2071F"/>
    <w:rsid w:val="00A20DAE"/>
    <w:rsid w:val="00A21187"/>
    <w:rsid w:val="00A233AD"/>
    <w:rsid w:val="00A24C5E"/>
    <w:rsid w:val="00A25A17"/>
    <w:rsid w:val="00A25F41"/>
    <w:rsid w:val="00A26000"/>
    <w:rsid w:val="00A26C43"/>
    <w:rsid w:val="00A274EA"/>
    <w:rsid w:val="00A277BB"/>
    <w:rsid w:val="00A27A2F"/>
    <w:rsid w:val="00A31826"/>
    <w:rsid w:val="00A31C5E"/>
    <w:rsid w:val="00A32CB9"/>
    <w:rsid w:val="00A32D7F"/>
    <w:rsid w:val="00A32E60"/>
    <w:rsid w:val="00A333BF"/>
    <w:rsid w:val="00A33E49"/>
    <w:rsid w:val="00A33F83"/>
    <w:rsid w:val="00A35F89"/>
    <w:rsid w:val="00A3799F"/>
    <w:rsid w:val="00A4132E"/>
    <w:rsid w:val="00A43790"/>
    <w:rsid w:val="00A43B25"/>
    <w:rsid w:val="00A449C1"/>
    <w:rsid w:val="00A459B1"/>
    <w:rsid w:val="00A46CB8"/>
    <w:rsid w:val="00A478EF"/>
    <w:rsid w:val="00A5198A"/>
    <w:rsid w:val="00A5237F"/>
    <w:rsid w:val="00A52D72"/>
    <w:rsid w:val="00A5357C"/>
    <w:rsid w:val="00A535E6"/>
    <w:rsid w:val="00A53606"/>
    <w:rsid w:val="00A5361E"/>
    <w:rsid w:val="00A55B33"/>
    <w:rsid w:val="00A560B5"/>
    <w:rsid w:val="00A560C8"/>
    <w:rsid w:val="00A567F0"/>
    <w:rsid w:val="00A628FC"/>
    <w:rsid w:val="00A63FA0"/>
    <w:rsid w:val="00A647D0"/>
    <w:rsid w:val="00A649BE"/>
    <w:rsid w:val="00A653D1"/>
    <w:rsid w:val="00A654EA"/>
    <w:rsid w:val="00A65746"/>
    <w:rsid w:val="00A658B0"/>
    <w:rsid w:val="00A67532"/>
    <w:rsid w:val="00A704D4"/>
    <w:rsid w:val="00A705C3"/>
    <w:rsid w:val="00A70E4D"/>
    <w:rsid w:val="00A70EC9"/>
    <w:rsid w:val="00A71823"/>
    <w:rsid w:val="00A71C8C"/>
    <w:rsid w:val="00A72535"/>
    <w:rsid w:val="00A736D7"/>
    <w:rsid w:val="00A76284"/>
    <w:rsid w:val="00A77E3B"/>
    <w:rsid w:val="00A8075A"/>
    <w:rsid w:val="00A81E5C"/>
    <w:rsid w:val="00A82231"/>
    <w:rsid w:val="00A8295C"/>
    <w:rsid w:val="00A83117"/>
    <w:rsid w:val="00A83163"/>
    <w:rsid w:val="00A842FB"/>
    <w:rsid w:val="00A84D2A"/>
    <w:rsid w:val="00A84D6B"/>
    <w:rsid w:val="00A853E6"/>
    <w:rsid w:val="00A86164"/>
    <w:rsid w:val="00A86327"/>
    <w:rsid w:val="00A86770"/>
    <w:rsid w:val="00A913D5"/>
    <w:rsid w:val="00A92F08"/>
    <w:rsid w:val="00A93347"/>
    <w:rsid w:val="00A9359A"/>
    <w:rsid w:val="00A94F83"/>
    <w:rsid w:val="00A96145"/>
    <w:rsid w:val="00A96667"/>
    <w:rsid w:val="00A96EEE"/>
    <w:rsid w:val="00AA0502"/>
    <w:rsid w:val="00AA1B37"/>
    <w:rsid w:val="00AA1C8D"/>
    <w:rsid w:val="00AA2228"/>
    <w:rsid w:val="00AA2523"/>
    <w:rsid w:val="00AA6DAB"/>
    <w:rsid w:val="00AA6EC3"/>
    <w:rsid w:val="00AA707A"/>
    <w:rsid w:val="00AA708F"/>
    <w:rsid w:val="00AB084A"/>
    <w:rsid w:val="00AB092B"/>
    <w:rsid w:val="00AB13F6"/>
    <w:rsid w:val="00AB1765"/>
    <w:rsid w:val="00AB1E9F"/>
    <w:rsid w:val="00AB2259"/>
    <w:rsid w:val="00AB2812"/>
    <w:rsid w:val="00AB39CE"/>
    <w:rsid w:val="00AB46BF"/>
    <w:rsid w:val="00AB5BF5"/>
    <w:rsid w:val="00AB60B4"/>
    <w:rsid w:val="00AB687C"/>
    <w:rsid w:val="00AB6B4F"/>
    <w:rsid w:val="00AB7A7E"/>
    <w:rsid w:val="00AC002B"/>
    <w:rsid w:val="00AC196A"/>
    <w:rsid w:val="00AC3024"/>
    <w:rsid w:val="00AC3470"/>
    <w:rsid w:val="00AC360D"/>
    <w:rsid w:val="00AC37B0"/>
    <w:rsid w:val="00AC37D4"/>
    <w:rsid w:val="00AC3D45"/>
    <w:rsid w:val="00AC3D6C"/>
    <w:rsid w:val="00AC4466"/>
    <w:rsid w:val="00AC4F98"/>
    <w:rsid w:val="00AC5140"/>
    <w:rsid w:val="00AC532B"/>
    <w:rsid w:val="00AC62B7"/>
    <w:rsid w:val="00AC755A"/>
    <w:rsid w:val="00AC77C7"/>
    <w:rsid w:val="00AD09AF"/>
    <w:rsid w:val="00AD1EB3"/>
    <w:rsid w:val="00AD20D9"/>
    <w:rsid w:val="00AD3344"/>
    <w:rsid w:val="00AD3F9D"/>
    <w:rsid w:val="00AD4FA0"/>
    <w:rsid w:val="00AD5110"/>
    <w:rsid w:val="00AD5341"/>
    <w:rsid w:val="00AD575E"/>
    <w:rsid w:val="00AD57F5"/>
    <w:rsid w:val="00AD608C"/>
    <w:rsid w:val="00AD72B6"/>
    <w:rsid w:val="00AD74A9"/>
    <w:rsid w:val="00AD76DC"/>
    <w:rsid w:val="00AE2676"/>
    <w:rsid w:val="00AE3A4E"/>
    <w:rsid w:val="00AE3D6F"/>
    <w:rsid w:val="00AE4F3D"/>
    <w:rsid w:val="00AE5C63"/>
    <w:rsid w:val="00AE5DFF"/>
    <w:rsid w:val="00AE6F8C"/>
    <w:rsid w:val="00AE7A45"/>
    <w:rsid w:val="00AF228F"/>
    <w:rsid w:val="00AF2646"/>
    <w:rsid w:val="00AF2BFF"/>
    <w:rsid w:val="00AF3422"/>
    <w:rsid w:val="00AF42D0"/>
    <w:rsid w:val="00AF4B0A"/>
    <w:rsid w:val="00AF4F03"/>
    <w:rsid w:val="00AF5376"/>
    <w:rsid w:val="00AF5E27"/>
    <w:rsid w:val="00AF7F54"/>
    <w:rsid w:val="00B00995"/>
    <w:rsid w:val="00B0113A"/>
    <w:rsid w:val="00B01809"/>
    <w:rsid w:val="00B027A6"/>
    <w:rsid w:val="00B02F0D"/>
    <w:rsid w:val="00B03956"/>
    <w:rsid w:val="00B04F30"/>
    <w:rsid w:val="00B05324"/>
    <w:rsid w:val="00B058CD"/>
    <w:rsid w:val="00B05FF7"/>
    <w:rsid w:val="00B060AC"/>
    <w:rsid w:val="00B063E1"/>
    <w:rsid w:val="00B06732"/>
    <w:rsid w:val="00B06CB4"/>
    <w:rsid w:val="00B07FE2"/>
    <w:rsid w:val="00B11839"/>
    <w:rsid w:val="00B11CFA"/>
    <w:rsid w:val="00B12945"/>
    <w:rsid w:val="00B13ACA"/>
    <w:rsid w:val="00B16D56"/>
    <w:rsid w:val="00B179DD"/>
    <w:rsid w:val="00B17C35"/>
    <w:rsid w:val="00B2071F"/>
    <w:rsid w:val="00B209E2"/>
    <w:rsid w:val="00B21A7E"/>
    <w:rsid w:val="00B21B4E"/>
    <w:rsid w:val="00B21DE1"/>
    <w:rsid w:val="00B23720"/>
    <w:rsid w:val="00B237C3"/>
    <w:rsid w:val="00B2387C"/>
    <w:rsid w:val="00B24EC0"/>
    <w:rsid w:val="00B24F21"/>
    <w:rsid w:val="00B2508E"/>
    <w:rsid w:val="00B26DEA"/>
    <w:rsid w:val="00B273B1"/>
    <w:rsid w:val="00B27A7E"/>
    <w:rsid w:val="00B30319"/>
    <w:rsid w:val="00B30413"/>
    <w:rsid w:val="00B3271B"/>
    <w:rsid w:val="00B3299A"/>
    <w:rsid w:val="00B3333D"/>
    <w:rsid w:val="00B334FB"/>
    <w:rsid w:val="00B343B9"/>
    <w:rsid w:val="00B3452C"/>
    <w:rsid w:val="00B34610"/>
    <w:rsid w:val="00B34DDE"/>
    <w:rsid w:val="00B3503C"/>
    <w:rsid w:val="00B35325"/>
    <w:rsid w:val="00B3618E"/>
    <w:rsid w:val="00B364B4"/>
    <w:rsid w:val="00B37037"/>
    <w:rsid w:val="00B371DD"/>
    <w:rsid w:val="00B4017A"/>
    <w:rsid w:val="00B40C82"/>
    <w:rsid w:val="00B40CE4"/>
    <w:rsid w:val="00B425A6"/>
    <w:rsid w:val="00B432B9"/>
    <w:rsid w:val="00B4377B"/>
    <w:rsid w:val="00B43BD8"/>
    <w:rsid w:val="00B43CBE"/>
    <w:rsid w:val="00B444E7"/>
    <w:rsid w:val="00B44938"/>
    <w:rsid w:val="00B449BF"/>
    <w:rsid w:val="00B45117"/>
    <w:rsid w:val="00B45265"/>
    <w:rsid w:val="00B469FE"/>
    <w:rsid w:val="00B46F3E"/>
    <w:rsid w:val="00B5043A"/>
    <w:rsid w:val="00B50B50"/>
    <w:rsid w:val="00B50B7D"/>
    <w:rsid w:val="00B50E98"/>
    <w:rsid w:val="00B51B3E"/>
    <w:rsid w:val="00B51C9B"/>
    <w:rsid w:val="00B52281"/>
    <w:rsid w:val="00B52C9D"/>
    <w:rsid w:val="00B53691"/>
    <w:rsid w:val="00B54997"/>
    <w:rsid w:val="00B550F7"/>
    <w:rsid w:val="00B5520E"/>
    <w:rsid w:val="00B558F8"/>
    <w:rsid w:val="00B5630A"/>
    <w:rsid w:val="00B571BD"/>
    <w:rsid w:val="00B61BC9"/>
    <w:rsid w:val="00B61F31"/>
    <w:rsid w:val="00B6212C"/>
    <w:rsid w:val="00B63AA5"/>
    <w:rsid w:val="00B6463C"/>
    <w:rsid w:val="00B66669"/>
    <w:rsid w:val="00B67753"/>
    <w:rsid w:val="00B702AE"/>
    <w:rsid w:val="00B70A96"/>
    <w:rsid w:val="00B715FF"/>
    <w:rsid w:val="00B7248B"/>
    <w:rsid w:val="00B72BA3"/>
    <w:rsid w:val="00B732C1"/>
    <w:rsid w:val="00B7359E"/>
    <w:rsid w:val="00B7381E"/>
    <w:rsid w:val="00B73E91"/>
    <w:rsid w:val="00B74BD0"/>
    <w:rsid w:val="00B75CCE"/>
    <w:rsid w:val="00B7634E"/>
    <w:rsid w:val="00B76662"/>
    <w:rsid w:val="00B7668C"/>
    <w:rsid w:val="00B76C41"/>
    <w:rsid w:val="00B76E8D"/>
    <w:rsid w:val="00B77DFE"/>
    <w:rsid w:val="00B8053C"/>
    <w:rsid w:val="00B80756"/>
    <w:rsid w:val="00B81149"/>
    <w:rsid w:val="00B827BD"/>
    <w:rsid w:val="00B835CF"/>
    <w:rsid w:val="00B8394A"/>
    <w:rsid w:val="00B85DC7"/>
    <w:rsid w:val="00B865D2"/>
    <w:rsid w:val="00B90A1C"/>
    <w:rsid w:val="00B90CEF"/>
    <w:rsid w:val="00B926AB"/>
    <w:rsid w:val="00B92A40"/>
    <w:rsid w:val="00B92AFB"/>
    <w:rsid w:val="00B93323"/>
    <w:rsid w:val="00B93701"/>
    <w:rsid w:val="00B93AF5"/>
    <w:rsid w:val="00B94A0F"/>
    <w:rsid w:val="00B95140"/>
    <w:rsid w:val="00B958C3"/>
    <w:rsid w:val="00B96D93"/>
    <w:rsid w:val="00BA04D6"/>
    <w:rsid w:val="00BA0CBE"/>
    <w:rsid w:val="00BA2588"/>
    <w:rsid w:val="00BA3670"/>
    <w:rsid w:val="00BA3A34"/>
    <w:rsid w:val="00BA3BE7"/>
    <w:rsid w:val="00BA40A7"/>
    <w:rsid w:val="00BA434A"/>
    <w:rsid w:val="00BA46E3"/>
    <w:rsid w:val="00BA5529"/>
    <w:rsid w:val="00BA5D0C"/>
    <w:rsid w:val="00BA5E4C"/>
    <w:rsid w:val="00BA6081"/>
    <w:rsid w:val="00BA66C1"/>
    <w:rsid w:val="00BA7B56"/>
    <w:rsid w:val="00BA7C89"/>
    <w:rsid w:val="00BB018E"/>
    <w:rsid w:val="00BB01FB"/>
    <w:rsid w:val="00BB2661"/>
    <w:rsid w:val="00BB3303"/>
    <w:rsid w:val="00BB3575"/>
    <w:rsid w:val="00BB3820"/>
    <w:rsid w:val="00BB3F54"/>
    <w:rsid w:val="00BB4286"/>
    <w:rsid w:val="00BB45E4"/>
    <w:rsid w:val="00BB4941"/>
    <w:rsid w:val="00BB4FBD"/>
    <w:rsid w:val="00BB5DB3"/>
    <w:rsid w:val="00BB6624"/>
    <w:rsid w:val="00BB6652"/>
    <w:rsid w:val="00BB6917"/>
    <w:rsid w:val="00BB6CC7"/>
    <w:rsid w:val="00BC0C53"/>
    <w:rsid w:val="00BC1FDB"/>
    <w:rsid w:val="00BC267D"/>
    <w:rsid w:val="00BC2728"/>
    <w:rsid w:val="00BC29ED"/>
    <w:rsid w:val="00BC2C34"/>
    <w:rsid w:val="00BC61F0"/>
    <w:rsid w:val="00BC692F"/>
    <w:rsid w:val="00BC6963"/>
    <w:rsid w:val="00BD0BA2"/>
    <w:rsid w:val="00BD17D5"/>
    <w:rsid w:val="00BD182B"/>
    <w:rsid w:val="00BD1AEA"/>
    <w:rsid w:val="00BD1E4B"/>
    <w:rsid w:val="00BD3576"/>
    <w:rsid w:val="00BD57A2"/>
    <w:rsid w:val="00BD5A44"/>
    <w:rsid w:val="00BD7121"/>
    <w:rsid w:val="00BD7BF1"/>
    <w:rsid w:val="00BE1168"/>
    <w:rsid w:val="00BE1F13"/>
    <w:rsid w:val="00BE2D51"/>
    <w:rsid w:val="00BE2DEA"/>
    <w:rsid w:val="00BE2E01"/>
    <w:rsid w:val="00BE2EF6"/>
    <w:rsid w:val="00BE3044"/>
    <w:rsid w:val="00BE42A5"/>
    <w:rsid w:val="00BE4354"/>
    <w:rsid w:val="00BE45F4"/>
    <w:rsid w:val="00BE4B7C"/>
    <w:rsid w:val="00BE51C6"/>
    <w:rsid w:val="00BE63BB"/>
    <w:rsid w:val="00BF17D5"/>
    <w:rsid w:val="00BF23B4"/>
    <w:rsid w:val="00BF2948"/>
    <w:rsid w:val="00BF3658"/>
    <w:rsid w:val="00BF4B99"/>
    <w:rsid w:val="00BF4E4C"/>
    <w:rsid w:val="00BF5BFB"/>
    <w:rsid w:val="00BF6EB6"/>
    <w:rsid w:val="00BF77D6"/>
    <w:rsid w:val="00C003B7"/>
    <w:rsid w:val="00C00BF7"/>
    <w:rsid w:val="00C01016"/>
    <w:rsid w:val="00C01787"/>
    <w:rsid w:val="00C019AE"/>
    <w:rsid w:val="00C03C40"/>
    <w:rsid w:val="00C03FA3"/>
    <w:rsid w:val="00C063C8"/>
    <w:rsid w:val="00C103DF"/>
    <w:rsid w:val="00C103FE"/>
    <w:rsid w:val="00C10BD7"/>
    <w:rsid w:val="00C118DA"/>
    <w:rsid w:val="00C12E03"/>
    <w:rsid w:val="00C13BFD"/>
    <w:rsid w:val="00C13CAF"/>
    <w:rsid w:val="00C13D01"/>
    <w:rsid w:val="00C15855"/>
    <w:rsid w:val="00C15FF3"/>
    <w:rsid w:val="00C16535"/>
    <w:rsid w:val="00C1680A"/>
    <w:rsid w:val="00C17405"/>
    <w:rsid w:val="00C21142"/>
    <w:rsid w:val="00C21990"/>
    <w:rsid w:val="00C21B7F"/>
    <w:rsid w:val="00C2237B"/>
    <w:rsid w:val="00C23B87"/>
    <w:rsid w:val="00C270D4"/>
    <w:rsid w:val="00C27B33"/>
    <w:rsid w:val="00C301EF"/>
    <w:rsid w:val="00C304F9"/>
    <w:rsid w:val="00C318A4"/>
    <w:rsid w:val="00C3230B"/>
    <w:rsid w:val="00C33FE0"/>
    <w:rsid w:val="00C360B7"/>
    <w:rsid w:val="00C371B9"/>
    <w:rsid w:val="00C373D5"/>
    <w:rsid w:val="00C41312"/>
    <w:rsid w:val="00C42299"/>
    <w:rsid w:val="00C42854"/>
    <w:rsid w:val="00C42CDC"/>
    <w:rsid w:val="00C43021"/>
    <w:rsid w:val="00C43FEC"/>
    <w:rsid w:val="00C441FA"/>
    <w:rsid w:val="00C4472A"/>
    <w:rsid w:val="00C44D2E"/>
    <w:rsid w:val="00C4519E"/>
    <w:rsid w:val="00C453CB"/>
    <w:rsid w:val="00C45C74"/>
    <w:rsid w:val="00C473C2"/>
    <w:rsid w:val="00C50FFE"/>
    <w:rsid w:val="00C539D2"/>
    <w:rsid w:val="00C53D1F"/>
    <w:rsid w:val="00C5569C"/>
    <w:rsid w:val="00C55789"/>
    <w:rsid w:val="00C56338"/>
    <w:rsid w:val="00C56D25"/>
    <w:rsid w:val="00C575B0"/>
    <w:rsid w:val="00C6090A"/>
    <w:rsid w:val="00C611BD"/>
    <w:rsid w:val="00C61684"/>
    <w:rsid w:val="00C61C6D"/>
    <w:rsid w:val="00C622BB"/>
    <w:rsid w:val="00C62DD9"/>
    <w:rsid w:val="00C64AE9"/>
    <w:rsid w:val="00C64C6F"/>
    <w:rsid w:val="00C64F77"/>
    <w:rsid w:val="00C659E8"/>
    <w:rsid w:val="00C6676D"/>
    <w:rsid w:val="00C719DA"/>
    <w:rsid w:val="00C719E1"/>
    <w:rsid w:val="00C71AB9"/>
    <w:rsid w:val="00C72253"/>
    <w:rsid w:val="00C72C48"/>
    <w:rsid w:val="00C72D18"/>
    <w:rsid w:val="00C73347"/>
    <w:rsid w:val="00C7386D"/>
    <w:rsid w:val="00C73E89"/>
    <w:rsid w:val="00C740B3"/>
    <w:rsid w:val="00C74B46"/>
    <w:rsid w:val="00C74D46"/>
    <w:rsid w:val="00C7666F"/>
    <w:rsid w:val="00C76C38"/>
    <w:rsid w:val="00C77241"/>
    <w:rsid w:val="00C77BAD"/>
    <w:rsid w:val="00C77FBC"/>
    <w:rsid w:val="00C81534"/>
    <w:rsid w:val="00C81DB3"/>
    <w:rsid w:val="00C82E3E"/>
    <w:rsid w:val="00C84410"/>
    <w:rsid w:val="00C853C8"/>
    <w:rsid w:val="00C8544B"/>
    <w:rsid w:val="00C858D7"/>
    <w:rsid w:val="00C859C3"/>
    <w:rsid w:val="00C86DF5"/>
    <w:rsid w:val="00C87246"/>
    <w:rsid w:val="00C914AF"/>
    <w:rsid w:val="00C92D47"/>
    <w:rsid w:val="00C9375D"/>
    <w:rsid w:val="00C94822"/>
    <w:rsid w:val="00C96159"/>
    <w:rsid w:val="00C96249"/>
    <w:rsid w:val="00C9629E"/>
    <w:rsid w:val="00C97A26"/>
    <w:rsid w:val="00CA124B"/>
    <w:rsid w:val="00CA1832"/>
    <w:rsid w:val="00CA1AD7"/>
    <w:rsid w:val="00CA1BFA"/>
    <w:rsid w:val="00CA1D57"/>
    <w:rsid w:val="00CA25A0"/>
    <w:rsid w:val="00CA3248"/>
    <w:rsid w:val="00CA3ABD"/>
    <w:rsid w:val="00CA4CD0"/>
    <w:rsid w:val="00CA7A5E"/>
    <w:rsid w:val="00CB24B7"/>
    <w:rsid w:val="00CB3167"/>
    <w:rsid w:val="00CB4A27"/>
    <w:rsid w:val="00CB6118"/>
    <w:rsid w:val="00CB6A25"/>
    <w:rsid w:val="00CC05D1"/>
    <w:rsid w:val="00CC1C31"/>
    <w:rsid w:val="00CC493A"/>
    <w:rsid w:val="00CC4ADC"/>
    <w:rsid w:val="00CC5C91"/>
    <w:rsid w:val="00CC5E56"/>
    <w:rsid w:val="00CC5EAE"/>
    <w:rsid w:val="00CC6011"/>
    <w:rsid w:val="00CC78C4"/>
    <w:rsid w:val="00CD151D"/>
    <w:rsid w:val="00CD1735"/>
    <w:rsid w:val="00CD214B"/>
    <w:rsid w:val="00CD28F8"/>
    <w:rsid w:val="00CD2A9B"/>
    <w:rsid w:val="00CD3612"/>
    <w:rsid w:val="00CD3779"/>
    <w:rsid w:val="00CD3849"/>
    <w:rsid w:val="00CD3EA3"/>
    <w:rsid w:val="00CD43AB"/>
    <w:rsid w:val="00CD50E6"/>
    <w:rsid w:val="00CD606A"/>
    <w:rsid w:val="00CD6AA2"/>
    <w:rsid w:val="00CD793A"/>
    <w:rsid w:val="00CE062A"/>
    <w:rsid w:val="00CE075D"/>
    <w:rsid w:val="00CE1357"/>
    <w:rsid w:val="00CE2D78"/>
    <w:rsid w:val="00CE2E70"/>
    <w:rsid w:val="00CE35FE"/>
    <w:rsid w:val="00CE40F4"/>
    <w:rsid w:val="00CE4F9F"/>
    <w:rsid w:val="00CE5BAD"/>
    <w:rsid w:val="00CE5EE4"/>
    <w:rsid w:val="00CE6BC4"/>
    <w:rsid w:val="00CE78F6"/>
    <w:rsid w:val="00CF0372"/>
    <w:rsid w:val="00CF1B75"/>
    <w:rsid w:val="00CF1B8A"/>
    <w:rsid w:val="00CF372F"/>
    <w:rsid w:val="00CF48A8"/>
    <w:rsid w:val="00CF5348"/>
    <w:rsid w:val="00CF78F4"/>
    <w:rsid w:val="00D00328"/>
    <w:rsid w:val="00D01AB2"/>
    <w:rsid w:val="00D020BE"/>
    <w:rsid w:val="00D021BF"/>
    <w:rsid w:val="00D02D5A"/>
    <w:rsid w:val="00D02D9D"/>
    <w:rsid w:val="00D05816"/>
    <w:rsid w:val="00D0590D"/>
    <w:rsid w:val="00D05AAD"/>
    <w:rsid w:val="00D05F20"/>
    <w:rsid w:val="00D069AA"/>
    <w:rsid w:val="00D07001"/>
    <w:rsid w:val="00D0714C"/>
    <w:rsid w:val="00D100CA"/>
    <w:rsid w:val="00D10B20"/>
    <w:rsid w:val="00D11B6C"/>
    <w:rsid w:val="00D11E42"/>
    <w:rsid w:val="00D12337"/>
    <w:rsid w:val="00D14AD1"/>
    <w:rsid w:val="00D15096"/>
    <w:rsid w:val="00D168D4"/>
    <w:rsid w:val="00D16CD6"/>
    <w:rsid w:val="00D1798C"/>
    <w:rsid w:val="00D20A17"/>
    <w:rsid w:val="00D233ED"/>
    <w:rsid w:val="00D23DD4"/>
    <w:rsid w:val="00D244FB"/>
    <w:rsid w:val="00D2559C"/>
    <w:rsid w:val="00D2582B"/>
    <w:rsid w:val="00D25896"/>
    <w:rsid w:val="00D25E48"/>
    <w:rsid w:val="00D2720F"/>
    <w:rsid w:val="00D2769B"/>
    <w:rsid w:val="00D27769"/>
    <w:rsid w:val="00D2795C"/>
    <w:rsid w:val="00D300B7"/>
    <w:rsid w:val="00D31C16"/>
    <w:rsid w:val="00D327F0"/>
    <w:rsid w:val="00D32D28"/>
    <w:rsid w:val="00D33D45"/>
    <w:rsid w:val="00D34345"/>
    <w:rsid w:val="00D34AA8"/>
    <w:rsid w:val="00D359C2"/>
    <w:rsid w:val="00D35B08"/>
    <w:rsid w:val="00D36719"/>
    <w:rsid w:val="00D37527"/>
    <w:rsid w:val="00D40463"/>
    <w:rsid w:val="00D411F6"/>
    <w:rsid w:val="00D41477"/>
    <w:rsid w:val="00D41FE7"/>
    <w:rsid w:val="00D4226D"/>
    <w:rsid w:val="00D44309"/>
    <w:rsid w:val="00D4500E"/>
    <w:rsid w:val="00D45D0C"/>
    <w:rsid w:val="00D464B9"/>
    <w:rsid w:val="00D46E95"/>
    <w:rsid w:val="00D47208"/>
    <w:rsid w:val="00D47777"/>
    <w:rsid w:val="00D5020D"/>
    <w:rsid w:val="00D50221"/>
    <w:rsid w:val="00D505FA"/>
    <w:rsid w:val="00D52513"/>
    <w:rsid w:val="00D53549"/>
    <w:rsid w:val="00D551F5"/>
    <w:rsid w:val="00D55436"/>
    <w:rsid w:val="00D55E89"/>
    <w:rsid w:val="00D560DA"/>
    <w:rsid w:val="00D5644A"/>
    <w:rsid w:val="00D56503"/>
    <w:rsid w:val="00D56963"/>
    <w:rsid w:val="00D56A78"/>
    <w:rsid w:val="00D56C2A"/>
    <w:rsid w:val="00D601FB"/>
    <w:rsid w:val="00D6033C"/>
    <w:rsid w:val="00D6081B"/>
    <w:rsid w:val="00D618B7"/>
    <w:rsid w:val="00D61EC3"/>
    <w:rsid w:val="00D6370E"/>
    <w:rsid w:val="00D64A56"/>
    <w:rsid w:val="00D65FF0"/>
    <w:rsid w:val="00D66178"/>
    <w:rsid w:val="00D66534"/>
    <w:rsid w:val="00D666E1"/>
    <w:rsid w:val="00D671FA"/>
    <w:rsid w:val="00D6735D"/>
    <w:rsid w:val="00D70964"/>
    <w:rsid w:val="00D716DF"/>
    <w:rsid w:val="00D73C31"/>
    <w:rsid w:val="00D753C4"/>
    <w:rsid w:val="00D75B91"/>
    <w:rsid w:val="00D7634B"/>
    <w:rsid w:val="00D77402"/>
    <w:rsid w:val="00D80DA9"/>
    <w:rsid w:val="00D826D5"/>
    <w:rsid w:val="00D82EC3"/>
    <w:rsid w:val="00D83403"/>
    <w:rsid w:val="00D83BF3"/>
    <w:rsid w:val="00D83FF5"/>
    <w:rsid w:val="00D8447A"/>
    <w:rsid w:val="00D84D0D"/>
    <w:rsid w:val="00D84DC7"/>
    <w:rsid w:val="00D850DA"/>
    <w:rsid w:val="00D8706A"/>
    <w:rsid w:val="00D87213"/>
    <w:rsid w:val="00D87246"/>
    <w:rsid w:val="00D90249"/>
    <w:rsid w:val="00D90401"/>
    <w:rsid w:val="00D917E8"/>
    <w:rsid w:val="00D91B66"/>
    <w:rsid w:val="00D92B8F"/>
    <w:rsid w:val="00D946E9"/>
    <w:rsid w:val="00D95232"/>
    <w:rsid w:val="00D9614D"/>
    <w:rsid w:val="00D96B64"/>
    <w:rsid w:val="00D970F1"/>
    <w:rsid w:val="00D970FE"/>
    <w:rsid w:val="00D97439"/>
    <w:rsid w:val="00D976A9"/>
    <w:rsid w:val="00DA0E3A"/>
    <w:rsid w:val="00DA14FC"/>
    <w:rsid w:val="00DA2318"/>
    <w:rsid w:val="00DA2A1F"/>
    <w:rsid w:val="00DA2D02"/>
    <w:rsid w:val="00DA61A0"/>
    <w:rsid w:val="00DA73FD"/>
    <w:rsid w:val="00DA7419"/>
    <w:rsid w:val="00DA7592"/>
    <w:rsid w:val="00DB06B9"/>
    <w:rsid w:val="00DB1545"/>
    <w:rsid w:val="00DB1A54"/>
    <w:rsid w:val="00DB1F19"/>
    <w:rsid w:val="00DB27DA"/>
    <w:rsid w:val="00DB2DE2"/>
    <w:rsid w:val="00DB3B0D"/>
    <w:rsid w:val="00DB40FE"/>
    <w:rsid w:val="00DB449F"/>
    <w:rsid w:val="00DB4DEB"/>
    <w:rsid w:val="00DB4F8C"/>
    <w:rsid w:val="00DB4FF9"/>
    <w:rsid w:val="00DB5171"/>
    <w:rsid w:val="00DB52B1"/>
    <w:rsid w:val="00DB5331"/>
    <w:rsid w:val="00DB5609"/>
    <w:rsid w:val="00DB6170"/>
    <w:rsid w:val="00DB673B"/>
    <w:rsid w:val="00DB7212"/>
    <w:rsid w:val="00DB76D2"/>
    <w:rsid w:val="00DC047D"/>
    <w:rsid w:val="00DC1AF2"/>
    <w:rsid w:val="00DC1E4D"/>
    <w:rsid w:val="00DC3ED8"/>
    <w:rsid w:val="00DC4313"/>
    <w:rsid w:val="00DC4555"/>
    <w:rsid w:val="00DC51DA"/>
    <w:rsid w:val="00DC5AE4"/>
    <w:rsid w:val="00DC6F23"/>
    <w:rsid w:val="00DC6FB4"/>
    <w:rsid w:val="00DC7ABE"/>
    <w:rsid w:val="00DD0A8F"/>
    <w:rsid w:val="00DD1218"/>
    <w:rsid w:val="00DD1396"/>
    <w:rsid w:val="00DD19AE"/>
    <w:rsid w:val="00DD21C8"/>
    <w:rsid w:val="00DD277D"/>
    <w:rsid w:val="00DD2968"/>
    <w:rsid w:val="00DD337A"/>
    <w:rsid w:val="00DD34AF"/>
    <w:rsid w:val="00DD5217"/>
    <w:rsid w:val="00DD5491"/>
    <w:rsid w:val="00DE0744"/>
    <w:rsid w:val="00DE17CA"/>
    <w:rsid w:val="00DE26DF"/>
    <w:rsid w:val="00DE308A"/>
    <w:rsid w:val="00DE30A9"/>
    <w:rsid w:val="00DE3E9A"/>
    <w:rsid w:val="00DE5B0B"/>
    <w:rsid w:val="00DE5E90"/>
    <w:rsid w:val="00DE76FA"/>
    <w:rsid w:val="00DF0B5E"/>
    <w:rsid w:val="00DF155C"/>
    <w:rsid w:val="00DF1A39"/>
    <w:rsid w:val="00DF20E6"/>
    <w:rsid w:val="00DF2317"/>
    <w:rsid w:val="00DF335E"/>
    <w:rsid w:val="00DF3F64"/>
    <w:rsid w:val="00DF46A0"/>
    <w:rsid w:val="00DF5812"/>
    <w:rsid w:val="00DF686F"/>
    <w:rsid w:val="00DF72D6"/>
    <w:rsid w:val="00DF7E8F"/>
    <w:rsid w:val="00E01766"/>
    <w:rsid w:val="00E017DE"/>
    <w:rsid w:val="00E0194C"/>
    <w:rsid w:val="00E029DC"/>
    <w:rsid w:val="00E03168"/>
    <w:rsid w:val="00E032A6"/>
    <w:rsid w:val="00E05511"/>
    <w:rsid w:val="00E06105"/>
    <w:rsid w:val="00E06C78"/>
    <w:rsid w:val="00E075F5"/>
    <w:rsid w:val="00E105AC"/>
    <w:rsid w:val="00E10E7F"/>
    <w:rsid w:val="00E11366"/>
    <w:rsid w:val="00E1156B"/>
    <w:rsid w:val="00E121CC"/>
    <w:rsid w:val="00E129B3"/>
    <w:rsid w:val="00E133AA"/>
    <w:rsid w:val="00E13AAA"/>
    <w:rsid w:val="00E143DA"/>
    <w:rsid w:val="00E152B0"/>
    <w:rsid w:val="00E1592B"/>
    <w:rsid w:val="00E15AFD"/>
    <w:rsid w:val="00E15C17"/>
    <w:rsid w:val="00E15EE5"/>
    <w:rsid w:val="00E1768A"/>
    <w:rsid w:val="00E23636"/>
    <w:rsid w:val="00E23C51"/>
    <w:rsid w:val="00E24730"/>
    <w:rsid w:val="00E2490C"/>
    <w:rsid w:val="00E24DAA"/>
    <w:rsid w:val="00E268A5"/>
    <w:rsid w:val="00E27B40"/>
    <w:rsid w:val="00E30B85"/>
    <w:rsid w:val="00E30CA1"/>
    <w:rsid w:val="00E316BF"/>
    <w:rsid w:val="00E3174A"/>
    <w:rsid w:val="00E31F4C"/>
    <w:rsid w:val="00E324CA"/>
    <w:rsid w:val="00E325C2"/>
    <w:rsid w:val="00E32D58"/>
    <w:rsid w:val="00E340D9"/>
    <w:rsid w:val="00E34720"/>
    <w:rsid w:val="00E34A3B"/>
    <w:rsid w:val="00E35D4E"/>
    <w:rsid w:val="00E35DBA"/>
    <w:rsid w:val="00E35F49"/>
    <w:rsid w:val="00E37A2D"/>
    <w:rsid w:val="00E37B85"/>
    <w:rsid w:val="00E41956"/>
    <w:rsid w:val="00E41C57"/>
    <w:rsid w:val="00E41DD3"/>
    <w:rsid w:val="00E440DB"/>
    <w:rsid w:val="00E444C8"/>
    <w:rsid w:val="00E44539"/>
    <w:rsid w:val="00E44C1E"/>
    <w:rsid w:val="00E455C4"/>
    <w:rsid w:val="00E460DF"/>
    <w:rsid w:val="00E509D4"/>
    <w:rsid w:val="00E52176"/>
    <w:rsid w:val="00E528EC"/>
    <w:rsid w:val="00E533C6"/>
    <w:rsid w:val="00E535FF"/>
    <w:rsid w:val="00E53CBB"/>
    <w:rsid w:val="00E54A90"/>
    <w:rsid w:val="00E54E2A"/>
    <w:rsid w:val="00E5587D"/>
    <w:rsid w:val="00E56206"/>
    <w:rsid w:val="00E56E83"/>
    <w:rsid w:val="00E57270"/>
    <w:rsid w:val="00E60EF8"/>
    <w:rsid w:val="00E62549"/>
    <w:rsid w:val="00E64740"/>
    <w:rsid w:val="00E649EC"/>
    <w:rsid w:val="00E64F2F"/>
    <w:rsid w:val="00E64FEF"/>
    <w:rsid w:val="00E65B6D"/>
    <w:rsid w:val="00E65BB1"/>
    <w:rsid w:val="00E67DD0"/>
    <w:rsid w:val="00E71523"/>
    <w:rsid w:val="00E71A7F"/>
    <w:rsid w:val="00E71FBD"/>
    <w:rsid w:val="00E7389D"/>
    <w:rsid w:val="00E739FB"/>
    <w:rsid w:val="00E73A7A"/>
    <w:rsid w:val="00E73EFF"/>
    <w:rsid w:val="00E73FEB"/>
    <w:rsid w:val="00E75ED2"/>
    <w:rsid w:val="00E76BCF"/>
    <w:rsid w:val="00E77727"/>
    <w:rsid w:val="00E82E89"/>
    <w:rsid w:val="00E82F5E"/>
    <w:rsid w:val="00E83B55"/>
    <w:rsid w:val="00E83D7A"/>
    <w:rsid w:val="00E84B81"/>
    <w:rsid w:val="00E84CE6"/>
    <w:rsid w:val="00E85BD0"/>
    <w:rsid w:val="00E86801"/>
    <w:rsid w:val="00E87226"/>
    <w:rsid w:val="00E90105"/>
    <w:rsid w:val="00E90A61"/>
    <w:rsid w:val="00E90BED"/>
    <w:rsid w:val="00E91AFD"/>
    <w:rsid w:val="00E91BCD"/>
    <w:rsid w:val="00E91FDB"/>
    <w:rsid w:val="00E9212A"/>
    <w:rsid w:val="00E92D32"/>
    <w:rsid w:val="00E92D6C"/>
    <w:rsid w:val="00E93F72"/>
    <w:rsid w:val="00E93FDB"/>
    <w:rsid w:val="00E94BCB"/>
    <w:rsid w:val="00E94D44"/>
    <w:rsid w:val="00E951F2"/>
    <w:rsid w:val="00E95D85"/>
    <w:rsid w:val="00E96A31"/>
    <w:rsid w:val="00E970E3"/>
    <w:rsid w:val="00E9753F"/>
    <w:rsid w:val="00E9775F"/>
    <w:rsid w:val="00E978BC"/>
    <w:rsid w:val="00E97FB0"/>
    <w:rsid w:val="00EA2079"/>
    <w:rsid w:val="00EA2813"/>
    <w:rsid w:val="00EA317F"/>
    <w:rsid w:val="00EA347F"/>
    <w:rsid w:val="00EA4691"/>
    <w:rsid w:val="00EA4F67"/>
    <w:rsid w:val="00EA5A7A"/>
    <w:rsid w:val="00EA62FC"/>
    <w:rsid w:val="00EB0421"/>
    <w:rsid w:val="00EB06BB"/>
    <w:rsid w:val="00EB1131"/>
    <w:rsid w:val="00EB170C"/>
    <w:rsid w:val="00EB1C79"/>
    <w:rsid w:val="00EB1DF9"/>
    <w:rsid w:val="00EB2ADB"/>
    <w:rsid w:val="00EB2EE1"/>
    <w:rsid w:val="00EB2F59"/>
    <w:rsid w:val="00EB346A"/>
    <w:rsid w:val="00EB37F5"/>
    <w:rsid w:val="00EB3FDF"/>
    <w:rsid w:val="00EB4B0E"/>
    <w:rsid w:val="00EB60BB"/>
    <w:rsid w:val="00EB7042"/>
    <w:rsid w:val="00EB7FE0"/>
    <w:rsid w:val="00EC02E5"/>
    <w:rsid w:val="00EC08D5"/>
    <w:rsid w:val="00EC1EEB"/>
    <w:rsid w:val="00EC3828"/>
    <w:rsid w:val="00EC4475"/>
    <w:rsid w:val="00EC5CDE"/>
    <w:rsid w:val="00EC7D33"/>
    <w:rsid w:val="00ED1505"/>
    <w:rsid w:val="00ED335C"/>
    <w:rsid w:val="00ED50BD"/>
    <w:rsid w:val="00ED5EBB"/>
    <w:rsid w:val="00ED61A1"/>
    <w:rsid w:val="00ED6272"/>
    <w:rsid w:val="00ED663F"/>
    <w:rsid w:val="00ED756C"/>
    <w:rsid w:val="00EE088B"/>
    <w:rsid w:val="00EE0A5E"/>
    <w:rsid w:val="00EE13DA"/>
    <w:rsid w:val="00EE1F50"/>
    <w:rsid w:val="00EE2669"/>
    <w:rsid w:val="00EE272C"/>
    <w:rsid w:val="00EE297B"/>
    <w:rsid w:val="00EE7856"/>
    <w:rsid w:val="00EE7DFE"/>
    <w:rsid w:val="00EF02DF"/>
    <w:rsid w:val="00EF0564"/>
    <w:rsid w:val="00EF1DA9"/>
    <w:rsid w:val="00EF2068"/>
    <w:rsid w:val="00EF3B13"/>
    <w:rsid w:val="00EF471D"/>
    <w:rsid w:val="00EF4A8F"/>
    <w:rsid w:val="00EF4B5A"/>
    <w:rsid w:val="00EF55EA"/>
    <w:rsid w:val="00EF6573"/>
    <w:rsid w:val="00EF7087"/>
    <w:rsid w:val="00EF787D"/>
    <w:rsid w:val="00EF796F"/>
    <w:rsid w:val="00EF7CD3"/>
    <w:rsid w:val="00F00603"/>
    <w:rsid w:val="00F032D1"/>
    <w:rsid w:val="00F03538"/>
    <w:rsid w:val="00F03FE2"/>
    <w:rsid w:val="00F046ED"/>
    <w:rsid w:val="00F04D87"/>
    <w:rsid w:val="00F0513A"/>
    <w:rsid w:val="00F05171"/>
    <w:rsid w:val="00F05D65"/>
    <w:rsid w:val="00F10119"/>
    <w:rsid w:val="00F1108F"/>
    <w:rsid w:val="00F111F6"/>
    <w:rsid w:val="00F13CE8"/>
    <w:rsid w:val="00F13E35"/>
    <w:rsid w:val="00F17F93"/>
    <w:rsid w:val="00F2049E"/>
    <w:rsid w:val="00F20751"/>
    <w:rsid w:val="00F20E00"/>
    <w:rsid w:val="00F22151"/>
    <w:rsid w:val="00F22473"/>
    <w:rsid w:val="00F236A6"/>
    <w:rsid w:val="00F242B3"/>
    <w:rsid w:val="00F253CF"/>
    <w:rsid w:val="00F26D2C"/>
    <w:rsid w:val="00F30081"/>
    <w:rsid w:val="00F302B4"/>
    <w:rsid w:val="00F3057C"/>
    <w:rsid w:val="00F30736"/>
    <w:rsid w:val="00F3080C"/>
    <w:rsid w:val="00F30A87"/>
    <w:rsid w:val="00F3190F"/>
    <w:rsid w:val="00F31D2C"/>
    <w:rsid w:val="00F31DCD"/>
    <w:rsid w:val="00F32A8C"/>
    <w:rsid w:val="00F34584"/>
    <w:rsid w:val="00F350BF"/>
    <w:rsid w:val="00F35D5C"/>
    <w:rsid w:val="00F37323"/>
    <w:rsid w:val="00F3792C"/>
    <w:rsid w:val="00F40498"/>
    <w:rsid w:val="00F406AA"/>
    <w:rsid w:val="00F407CA"/>
    <w:rsid w:val="00F407DE"/>
    <w:rsid w:val="00F41064"/>
    <w:rsid w:val="00F41B4C"/>
    <w:rsid w:val="00F41C1B"/>
    <w:rsid w:val="00F41ECE"/>
    <w:rsid w:val="00F42EEE"/>
    <w:rsid w:val="00F42F47"/>
    <w:rsid w:val="00F431B7"/>
    <w:rsid w:val="00F439B3"/>
    <w:rsid w:val="00F43AF8"/>
    <w:rsid w:val="00F44EE9"/>
    <w:rsid w:val="00F466FF"/>
    <w:rsid w:val="00F47A53"/>
    <w:rsid w:val="00F500EA"/>
    <w:rsid w:val="00F5075F"/>
    <w:rsid w:val="00F5268D"/>
    <w:rsid w:val="00F52E5D"/>
    <w:rsid w:val="00F53368"/>
    <w:rsid w:val="00F53677"/>
    <w:rsid w:val="00F53DCD"/>
    <w:rsid w:val="00F54AA1"/>
    <w:rsid w:val="00F553A5"/>
    <w:rsid w:val="00F5543A"/>
    <w:rsid w:val="00F56A8F"/>
    <w:rsid w:val="00F5797F"/>
    <w:rsid w:val="00F57992"/>
    <w:rsid w:val="00F60726"/>
    <w:rsid w:val="00F609C6"/>
    <w:rsid w:val="00F617BB"/>
    <w:rsid w:val="00F61AFC"/>
    <w:rsid w:val="00F61EA8"/>
    <w:rsid w:val="00F631FF"/>
    <w:rsid w:val="00F65218"/>
    <w:rsid w:val="00F6521A"/>
    <w:rsid w:val="00F65DC9"/>
    <w:rsid w:val="00F65EB3"/>
    <w:rsid w:val="00F6676B"/>
    <w:rsid w:val="00F66FB8"/>
    <w:rsid w:val="00F7084C"/>
    <w:rsid w:val="00F71996"/>
    <w:rsid w:val="00F7216A"/>
    <w:rsid w:val="00F72DF7"/>
    <w:rsid w:val="00F7308C"/>
    <w:rsid w:val="00F7547F"/>
    <w:rsid w:val="00F757D3"/>
    <w:rsid w:val="00F760AE"/>
    <w:rsid w:val="00F7633B"/>
    <w:rsid w:val="00F76EA4"/>
    <w:rsid w:val="00F7760A"/>
    <w:rsid w:val="00F77E66"/>
    <w:rsid w:val="00F810BC"/>
    <w:rsid w:val="00F815CD"/>
    <w:rsid w:val="00F8160C"/>
    <w:rsid w:val="00F824CE"/>
    <w:rsid w:val="00F826C7"/>
    <w:rsid w:val="00F82E5E"/>
    <w:rsid w:val="00F84129"/>
    <w:rsid w:val="00F84AE3"/>
    <w:rsid w:val="00F85397"/>
    <w:rsid w:val="00F856E0"/>
    <w:rsid w:val="00F85F53"/>
    <w:rsid w:val="00F86AC6"/>
    <w:rsid w:val="00F86C09"/>
    <w:rsid w:val="00F86E42"/>
    <w:rsid w:val="00F8710B"/>
    <w:rsid w:val="00F874AA"/>
    <w:rsid w:val="00F876B8"/>
    <w:rsid w:val="00F87F6D"/>
    <w:rsid w:val="00F87F75"/>
    <w:rsid w:val="00F90910"/>
    <w:rsid w:val="00F9189F"/>
    <w:rsid w:val="00F91D8F"/>
    <w:rsid w:val="00F91E9F"/>
    <w:rsid w:val="00F92555"/>
    <w:rsid w:val="00F92DAF"/>
    <w:rsid w:val="00F92EC2"/>
    <w:rsid w:val="00F9339C"/>
    <w:rsid w:val="00F9347D"/>
    <w:rsid w:val="00F936A0"/>
    <w:rsid w:val="00F93D5B"/>
    <w:rsid w:val="00F940DC"/>
    <w:rsid w:val="00F945D5"/>
    <w:rsid w:val="00F96BC9"/>
    <w:rsid w:val="00F97C31"/>
    <w:rsid w:val="00F97C9B"/>
    <w:rsid w:val="00FA00D6"/>
    <w:rsid w:val="00FA01F7"/>
    <w:rsid w:val="00FA0F99"/>
    <w:rsid w:val="00FA115B"/>
    <w:rsid w:val="00FA17CD"/>
    <w:rsid w:val="00FA2725"/>
    <w:rsid w:val="00FA3538"/>
    <w:rsid w:val="00FA3603"/>
    <w:rsid w:val="00FA38BF"/>
    <w:rsid w:val="00FA5B9B"/>
    <w:rsid w:val="00FA731C"/>
    <w:rsid w:val="00FA7616"/>
    <w:rsid w:val="00FB0B95"/>
    <w:rsid w:val="00FB3DA6"/>
    <w:rsid w:val="00FB4886"/>
    <w:rsid w:val="00FB4929"/>
    <w:rsid w:val="00FB4ECF"/>
    <w:rsid w:val="00FB5F38"/>
    <w:rsid w:val="00FC02C2"/>
    <w:rsid w:val="00FC1316"/>
    <w:rsid w:val="00FC1B9E"/>
    <w:rsid w:val="00FC2874"/>
    <w:rsid w:val="00FC2DE6"/>
    <w:rsid w:val="00FC4F5C"/>
    <w:rsid w:val="00FC6327"/>
    <w:rsid w:val="00FC743B"/>
    <w:rsid w:val="00FD01FD"/>
    <w:rsid w:val="00FD0BE2"/>
    <w:rsid w:val="00FD2A77"/>
    <w:rsid w:val="00FD2EEC"/>
    <w:rsid w:val="00FD3887"/>
    <w:rsid w:val="00FD3978"/>
    <w:rsid w:val="00FD4CC7"/>
    <w:rsid w:val="00FD54E4"/>
    <w:rsid w:val="00FD6A8A"/>
    <w:rsid w:val="00FD7E01"/>
    <w:rsid w:val="00FE0B7E"/>
    <w:rsid w:val="00FE1585"/>
    <w:rsid w:val="00FE1633"/>
    <w:rsid w:val="00FE1FD7"/>
    <w:rsid w:val="00FE230B"/>
    <w:rsid w:val="00FE4793"/>
    <w:rsid w:val="00FE4986"/>
    <w:rsid w:val="00FE68DA"/>
    <w:rsid w:val="00FE6D6F"/>
    <w:rsid w:val="00FE6F83"/>
    <w:rsid w:val="00FE757A"/>
    <w:rsid w:val="00FE7704"/>
    <w:rsid w:val="00FE7FCB"/>
    <w:rsid w:val="00FF0056"/>
    <w:rsid w:val="00FF115D"/>
    <w:rsid w:val="00FF139A"/>
    <w:rsid w:val="00FF1E21"/>
    <w:rsid w:val="00FF259E"/>
    <w:rsid w:val="00FF2EF0"/>
    <w:rsid w:val="00FF3C16"/>
    <w:rsid w:val="00FF4E82"/>
    <w:rsid w:val="00FF4FCB"/>
    <w:rsid w:val="00FF5EEA"/>
    <w:rsid w:val="00FF6B87"/>
    <w:rsid w:val="00FF7279"/>
    <w:rsid w:val="00FF72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5CDB7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0" w:qFormat="1"/>
    <w:lsdException w:name="table of figures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annotation subjec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aliases w:val="Text"/>
    <w:qFormat/>
    <w:rsid w:val="009C1357"/>
    <w:pPr>
      <w:widowControl w:val="0"/>
      <w:spacing w:before="120" w:after="120"/>
      <w:ind w:left="1701" w:firstLineChars="200" w:firstLine="200"/>
    </w:pPr>
    <w:rPr>
      <w:rFonts w:ascii="Arial" w:hAnsi="Arial"/>
      <w:sz w:val="24"/>
    </w:rPr>
  </w:style>
  <w:style w:type="paragraph" w:styleId="1">
    <w:name w:val="heading 1"/>
    <w:aliases w:val="heading1"/>
    <w:basedOn w:val="a2"/>
    <w:next w:val="2"/>
    <w:link w:val="1Char"/>
    <w:autoRedefine/>
    <w:qFormat/>
    <w:rsid w:val="00E76BCF"/>
    <w:pPr>
      <w:keepNext/>
      <w:keepLines/>
      <w:pageBreakBefore/>
      <w:numPr>
        <w:numId w:val="8"/>
      </w:numPr>
      <w:spacing w:before="1600" w:after="800"/>
      <w:ind w:left="0" w:firstLineChars="0" w:firstLine="0"/>
      <w:jc w:val="right"/>
      <w:outlineLvl w:val="0"/>
    </w:pPr>
    <w:rPr>
      <w:rFonts w:ascii="Book Antiqua" w:eastAsia="黑体" w:hAnsi="Book Antiqua"/>
      <w:b/>
      <w:bCs/>
      <w:kern w:val="44"/>
      <w:sz w:val="48"/>
      <w:szCs w:val="44"/>
    </w:rPr>
  </w:style>
  <w:style w:type="paragraph" w:styleId="2">
    <w:name w:val="heading 2"/>
    <w:aliases w:val="heading2"/>
    <w:basedOn w:val="a2"/>
    <w:next w:val="3"/>
    <w:link w:val="2Char"/>
    <w:autoRedefine/>
    <w:unhideWhenUsed/>
    <w:qFormat/>
    <w:rsid w:val="0010456D"/>
    <w:pPr>
      <w:keepNext/>
      <w:keepLines/>
      <w:numPr>
        <w:ilvl w:val="1"/>
        <w:numId w:val="8"/>
      </w:numPr>
      <w:ind w:firstLineChars="0"/>
      <w:outlineLvl w:val="1"/>
    </w:pPr>
    <w:rPr>
      <w:rFonts w:ascii="Book Antiqua" w:eastAsia="黑体" w:hAnsi="Book Antiqua"/>
      <w:b/>
      <w:sz w:val="32"/>
      <w:szCs w:val="32"/>
    </w:rPr>
  </w:style>
  <w:style w:type="paragraph" w:styleId="3">
    <w:name w:val="heading 3"/>
    <w:aliases w:val="heading3"/>
    <w:basedOn w:val="a2"/>
    <w:next w:val="a2"/>
    <w:link w:val="3Char"/>
    <w:autoRedefine/>
    <w:unhideWhenUsed/>
    <w:qFormat/>
    <w:rsid w:val="0010456D"/>
    <w:pPr>
      <w:keepNext/>
      <w:keepLines/>
      <w:numPr>
        <w:ilvl w:val="2"/>
        <w:numId w:val="8"/>
      </w:numPr>
      <w:ind w:firstLineChars="0"/>
      <w:outlineLvl w:val="2"/>
    </w:pPr>
    <w:rPr>
      <w:rFonts w:ascii="Book Antiqua" w:eastAsia="黑体" w:hAnsi="Book Antiqua"/>
      <w:b/>
      <w:bCs/>
      <w:sz w:val="30"/>
      <w:szCs w:val="32"/>
    </w:rPr>
  </w:style>
  <w:style w:type="paragraph" w:styleId="40">
    <w:name w:val="heading 4"/>
    <w:aliases w:val="heading4"/>
    <w:basedOn w:val="a2"/>
    <w:next w:val="a2"/>
    <w:link w:val="4Char"/>
    <w:autoRedefine/>
    <w:unhideWhenUsed/>
    <w:qFormat/>
    <w:rsid w:val="00AB2259"/>
    <w:pPr>
      <w:keepNext/>
      <w:keepLines/>
      <w:spacing w:before="80" w:after="80"/>
      <w:ind w:firstLineChars="0" w:firstLine="0"/>
      <w:outlineLvl w:val="3"/>
    </w:pPr>
    <w:rPr>
      <w:rFonts w:ascii="Book Antiqua" w:eastAsia="黑体" w:hAnsi="Book Antiqua" w:cstheme="majorBidi"/>
      <w:b/>
      <w:bCs/>
      <w:szCs w:val="28"/>
    </w:rPr>
  </w:style>
  <w:style w:type="paragraph" w:styleId="5">
    <w:name w:val="heading 5"/>
    <w:basedOn w:val="a2"/>
    <w:next w:val="a2"/>
    <w:link w:val="5Char"/>
    <w:uiPriority w:val="9"/>
    <w:unhideWhenUsed/>
    <w:qFormat/>
    <w:rsid w:val="00D560D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nhideWhenUsed/>
    <w:rsid w:val="003C6C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3"/>
    <w:link w:val="a6"/>
    <w:rsid w:val="003C6C3B"/>
    <w:rPr>
      <w:sz w:val="18"/>
      <w:szCs w:val="18"/>
    </w:rPr>
  </w:style>
  <w:style w:type="paragraph" w:styleId="a7">
    <w:name w:val="footer"/>
    <w:basedOn w:val="a2"/>
    <w:link w:val="Char0"/>
    <w:unhideWhenUsed/>
    <w:rsid w:val="003C6C3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3"/>
    <w:link w:val="a7"/>
    <w:rsid w:val="003C6C3B"/>
    <w:rPr>
      <w:sz w:val="18"/>
      <w:szCs w:val="18"/>
    </w:rPr>
  </w:style>
  <w:style w:type="character" w:styleId="a8">
    <w:name w:val="Hyperlink"/>
    <w:basedOn w:val="a3"/>
    <w:uiPriority w:val="99"/>
    <w:unhideWhenUsed/>
    <w:rsid w:val="00C003B7"/>
    <w:rPr>
      <w:color w:val="0563C1" w:themeColor="hyperlink"/>
      <w:u w:val="single"/>
    </w:rPr>
  </w:style>
  <w:style w:type="character" w:styleId="a9">
    <w:name w:val="FollowedHyperlink"/>
    <w:basedOn w:val="a3"/>
    <w:uiPriority w:val="99"/>
    <w:semiHidden/>
    <w:unhideWhenUsed/>
    <w:rsid w:val="003C6C3B"/>
    <w:rPr>
      <w:color w:val="954F72" w:themeColor="followedHyperlink"/>
      <w:u w:val="single"/>
    </w:rPr>
  </w:style>
  <w:style w:type="paragraph" w:styleId="aa">
    <w:name w:val="Date"/>
    <w:basedOn w:val="a2"/>
    <w:next w:val="a2"/>
    <w:link w:val="Char1"/>
    <w:uiPriority w:val="99"/>
    <w:semiHidden/>
    <w:unhideWhenUsed/>
    <w:rsid w:val="007228CE"/>
    <w:pPr>
      <w:ind w:leftChars="2500" w:left="100"/>
    </w:pPr>
  </w:style>
  <w:style w:type="character" w:customStyle="1" w:styleId="Char1">
    <w:name w:val="日期 Char"/>
    <w:basedOn w:val="a3"/>
    <w:link w:val="aa"/>
    <w:uiPriority w:val="99"/>
    <w:semiHidden/>
    <w:rsid w:val="007228CE"/>
  </w:style>
  <w:style w:type="character" w:customStyle="1" w:styleId="1Char">
    <w:name w:val="标题 1 Char"/>
    <w:aliases w:val="heading1 Char"/>
    <w:basedOn w:val="a3"/>
    <w:link w:val="1"/>
    <w:rsid w:val="00E76BCF"/>
    <w:rPr>
      <w:rFonts w:ascii="Book Antiqua" w:eastAsia="黑体" w:hAnsi="Book Antiqua"/>
      <w:b/>
      <w:bCs/>
      <w:kern w:val="44"/>
      <w:sz w:val="48"/>
      <w:szCs w:val="44"/>
    </w:rPr>
  </w:style>
  <w:style w:type="table" w:styleId="ab">
    <w:name w:val="Table Grid"/>
    <w:basedOn w:val="a4"/>
    <w:rsid w:val="00C003B7"/>
    <w:rPr>
      <w:rFonts w:ascii="Book Antiqua" w:eastAsia="宋体" w:hAnsi="Book Antiqua" w:cstheme="minorHAnsi"/>
    </w:rPr>
    <w:tblPr>
      <w:tblCellSpacing w:w="0" w:type="dxa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0" w:type="dxa"/>
    </w:trPr>
    <w:tcPr>
      <w:shd w:val="clear" w:color="auto" w:fill="auto"/>
      <w:tcMar>
        <w:top w:w="0" w:type="dxa"/>
        <w:left w:w="108" w:type="dxa"/>
        <w:bottom w:w="0" w:type="dxa"/>
        <w:right w:w="108" w:type="dxa"/>
      </w:tcMar>
    </w:tcPr>
    <w:tblStylePr w:type="firstRow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lastRow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firstCol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lastCol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band1Vert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band2Vert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band1Horz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band2Horz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neCell">
      <w:tblPr/>
      <w:tcPr>
        <w:tcBorders>
          <w:insideH w:val="nil"/>
          <w:insideV w:val="nil"/>
        </w:tcBorders>
        <w:shd w:val="clear" w:color="auto" w:fill="DDDDDD"/>
      </w:tcPr>
    </w:tblStylePr>
    <w:tblStylePr w:type="nwCell">
      <w:tblPr/>
      <w:tcPr>
        <w:tcBorders>
          <w:insideH w:val="nil"/>
          <w:insideV w:val="nil"/>
        </w:tcBorders>
        <w:shd w:val="clear" w:color="auto" w:fill="DDDDDD"/>
      </w:tcPr>
    </w:tblStylePr>
    <w:tblStylePr w:type="seCell">
      <w:tblPr/>
      <w:tcPr>
        <w:tcBorders>
          <w:insideH w:val="nil"/>
          <w:insideV w:val="nil"/>
        </w:tcBorders>
        <w:shd w:val="clear" w:color="auto" w:fill="DDDDDD"/>
      </w:tcPr>
    </w:tblStylePr>
    <w:tblStylePr w:type="swCell">
      <w:tblPr/>
      <w:tcPr>
        <w:tcBorders>
          <w:top w:val="nil"/>
          <w:left w:val="nil"/>
          <w:right w:val="nil"/>
        </w:tcBorders>
        <w:shd w:val="clear" w:color="auto" w:fill="DDDDDD"/>
      </w:tcPr>
    </w:tblStylePr>
  </w:style>
  <w:style w:type="character" w:customStyle="1" w:styleId="2Char">
    <w:name w:val="标题 2 Char"/>
    <w:aliases w:val="heading2 Char"/>
    <w:link w:val="2"/>
    <w:rsid w:val="0010456D"/>
    <w:rPr>
      <w:rFonts w:ascii="Book Antiqua" w:eastAsia="黑体" w:hAnsi="Book Antiqua"/>
      <w:b/>
      <w:sz w:val="32"/>
      <w:szCs w:val="32"/>
    </w:rPr>
  </w:style>
  <w:style w:type="paragraph" w:styleId="TOC">
    <w:name w:val="TOC Heading"/>
    <w:basedOn w:val="1"/>
    <w:next w:val="a2"/>
    <w:uiPriority w:val="39"/>
    <w:unhideWhenUsed/>
    <w:qFormat/>
    <w:rsid w:val="00C003B7"/>
    <w:pPr>
      <w:pageBreakBefore w:val="0"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0">
    <w:name w:val="toc 1"/>
    <w:basedOn w:val="a2"/>
    <w:next w:val="a2"/>
    <w:autoRedefine/>
    <w:uiPriority w:val="39"/>
    <w:unhideWhenUsed/>
    <w:qFormat/>
    <w:rsid w:val="00AB2259"/>
    <w:pPr>
      <w:tabs>
        <w:tab w:val="right" w:leader="dot" w:pos="9120"/>
      </w:tabs>
      <w:spacing w:before="156" w:after="156"/>
      <w:ind w:left="0" w:firstLine="482"/>
    </w:pPr>
    <w:rPr>
      <w:rFonts w:cs="Times New Roman"/>
      <w:b/>
      <w:noProof/>
    </w:rPr>
  </w:style>
  <w:style w:type="paragraph" w:styleId="20">
    <w:name w:val="toc 2"/>
    <w:basedOn w:val="a2"/>
    <w:next w:val="a2"/>
    <w:autoRedefine/>
    <w:uiPriority w:val="39"/>
    <w:unhideWhenUsed/>
    <w:qFormat/>
    <w:rsid w:val="00E15AFD"/>
    <w:pPr>
      <w:tabs>
        <w:tab w:val="right" w:leader="dot" w:pos="9120"/>
      </w:tabs>
      <w:spacing w:before="80" w:after="80"/>
      <w:ind w:left="482"/>
    </w:pPr>
    <w:rPr>
      <w:rFonts w:cs="Times New Roman"/>
      <w:sz w:val="20"/>
    </w:rPr>
  </w:style>
  <w:style w:type="paragraph" w:styleId="ac">
    <w:name w:val="List Paragraph"/>
    <w:basedOn w:val="a2"/>
    <w:uiPriority w:val="34"/>
    <w:qFormat/>
    <w:rsid w:val="00C003B7"/>
    <w:pPr>
      <w:ind w:firstLine="420"/>
    </w:pPr>
  </w:style>
  <w:style w:type="character" w:styleId="ad">
    <w:name w:val="Intense Emphasis"/>
    <w:basedOn w:val="a3"/>
    <w:uiPriority w:val="21"/>
    <w:qFormat/>
    <w:rsid w:val="002C1610"/>
    <w:rPr>
      <w:i/>
      <w:iCs/>
      <w:color w:val="5B9BD5" w:themeColor="accent1"/>
    </w:rPr>
  </w:style>
  <w:style w:type="paragraph" w:styleId="ae">
    <w:name w:val="Balloon Text"/>
    <w:basedOn w:val="a2"/>
    <w:link w:val="Char2"/>
    <w:unhideWhenUsed/>
    <w:rsid w:val="00C003B7"/>
    <w:rPr>
      <w:sz w:val="18"/>
      <w:szCs w:val="18"/>
    </w:rPr>
  </w:style>
  <w:style w:type="character" w:customStyle="1" w:styleId="Char2">
    <w:name w:val="批注框文本 Char"/>
    <w:basedOn w:val="a3"/>
    <w:link w:val="ae"/>
    <w:rsid w:val="00C003B7"/>
    <w:rPr>
      <w:rFonts w:ascii="Arial" w:eastAsia="宋体" w:hAnsi="Arial"/>
      <w:sz w:val="18"/>
      <w:szCs w:val="18"/>
    </w:rPr>
  </w:style>
  <w:style w:type="paragraph" w:customStyle="1" w:styleId="a1">
    <w:name w:val="章标题"/>
    <w:basedOn w:val="a2"/>
    <w:next w:val="a2"/>
    <w:rsid w:val="00AD57F5"/>
    <w:pPr>
      <w:keepNext/>
      <w:keepLines/>
      <w:numPr>
        <w:numId w:val="3"/>
      </w:numPr>
      <w:outlineLvl w:val="0"/>
    </w:pPr>
    <w:rPr>
      <w:rFonts w:ascii="Times New Roman" w:eastAsia="黑体" w:hAnsi="Times New Roman" w:cs="Times New Roman"/>
      <w:szCs w:val="24"/>
    </w:rPr>
  </w:style>
  <w:style w:type="character" w:customStyle="1" w:styleId="3Char">
    <w:name w:val="标题 3 Char"/>
    <w:aliases w:val="heading3 Char"/>
    <w:link w:val="3"/>
    <w:rsid w:val="0010456D"/>
    <w:rPr>
      <w:rFonts w:ascii="Book Antiqua" w:eastAsia="黑体" w:hAnsi="Book Antiqua"/>
      <w:b/>
      <w:bCs/>
      <w:sz w:val="30"/>
      <w:szCs w:val="32"/>
    </w:rPr>
  </w:style>
  <w:style w:type="numbering" w:customStyle="1" w:styleId="4">
    <w:name w:val="标题4"/>
    <w:basedOn w:val="a5"/>
    <w:uiPriority w:val="99"/>
    <w:rsid w:val="00282535"/>
    <w:pPr>
      <w:numPr>
        <w:numId w:val="1"/>
      </w:numPr>
    </w:pPr>
  </w:style>
  <w:style w:type="character" w:customStyle="1" w:styleId="4Char">
    <w:name w:val="标题 4 Char"/>
    <w:aliases w:val="heading4 Char"/>
    <w:basedOn w:val="a3"/>
    <w:link w:val="40"/>
    <w:rsid w:val="00AB2259"/>
    <w:rPr>
      <w:rFonts w:ascii="Book Antiqua" w:eastAsia="黑体" w:hAnsi="Book Antiqua" w:cstheme="majorBidi"/>
      <w:b/>
      <w:bCs/>
      <w:sz w:val="24"/>
      <w:szCs w:val="28"/>
    </w:rPr>
  </w:style>
  <w:style w:type="paragraph" w:customStyle="1" w:styleId="a">
    <w:name w:val="一级条标题"/>
    <w:basedOn w:val="a2"/>
    <w:next w:val="a2"/>
    <w:rsid w:val="00F85F53"/>
    <w:pPr>
      <w:keepNext/>
      <w:keepLines/>
      <w:numPr>
        <w:ilvl w:val="1"/>
        <w:numId w:val="2"/>
      </w:numPr>
      <w:outlineLvl w:val="1"/>
    </w:pPr>
    <w:rPr>
      <w:rFonts w:ascii="Times New Roman" w:eastAsia="黑体" w:hAnsi="Times New Roman" w:cs="Times New Roman"/>
      <w:szCs w:val="24"/>
    </w:rPr>
  </w:style>
  <w:style w:type="paragraph" w:customStyle="1" w:styleId="af">
    <w:name w:val="段"/>
    <w:basedOn w:val="a2"/>
    <w:link w:val="Char10"/>
    <w:rsid w:val="00E01766"/>
    <w:rPr>
      <w:rFonts w:ascii="Times New Roman" w:hAnsi="Times New Roman" w:cs="Times New Roman"/>
      <w:szCs w:val="24"/>
    </w:rPr>
  </w:style>
  <w:style w:type="character" w:customStyle="1" w:styleId="Char10">
    <w:name w:val="段 Char1"/>
    <w:basedOn w:val="a3"/>
    <w:link w:val="af"/>
    <w:rsid w:val="00E01766"/>
    <w:rPr>
      <w:rFonts w:ascii="Times New Roman" w:eastAsia="宋体" w:hAnsi="Times New Roman" w:cs="Times New Roman"/>
      <w:szCs w:val="24"/>
    </w:rPr>
  </w:style>
  <w:style w:type="paragraph" w:styleId="af0">
    <w:name w:val="caption"/>
    <w:basedOn w:val="a2"/>
    <w:next w:val="a2"/>
    <w:autoRedefine/>
    <w:unhideWhenUsed/>
    <w:qFormat/>
    <w:rsid w:val="003E0D3D"/>
    <w:pPr>
      <w:keepNext/>
      <w:keepLines/>
      <w:widowControl/>
      <w:spacing w:before="40" w:after="40"/>
      <w:ind w:firstLineChars="0" w:firstLine="0"/>
    </w:pPr>
    <w:rPr>
      <w:rFonts w:ascii="Book Antiqua" w:eastAsia="黑体" w:hAnsi="Book Antiqua"/>
      <w:b/>
      <w:bCs/>
      <w:sz w:val="21"/>
      <w:szCs w:val="18"/>
    </w:rPr>
  </w:style>
  <w:style w:type="paragraph" w:styleId="af1">
    <w:name w:val="Document Map"/>
    <w:basedOn w:val="a2"/>
    <w:link w:val="Char3"/>
    <w:uiPriority w:val="99"/>
    <w:semiHidden/>
    <w:unhideWhenUsed/>
    <w:rsid w:val="004B7B96"/>
    <w:rPr>
      <w:rFonts w:ascii="宋体"/>
      <w:sz w:val="18"/>
      <w:szCs w:val="18"/>
    </w:rPr>
  </w:style>
  <w:style w:type="character" w:customStyle="1" w:styleId="Char3">
    <w:name w:val="文档结构图 Char"/>
    <w:basedOn w:val="a3"/>
    <w:link w:val="af1"/>
    <w:uiPriority w:val="99"/>
    <w:semiHidden/>
    <w:rsid w:val="004B7B96"/>
    <w:rPr>
      <w:rFonts w:ascii="宋体" w:eastAsia="宋体"/>
      <w:sz w:val="18"/>
      <w:szCs w:val="18"/>
    </w:rPr>
  </w:style>
  <w:style w:type="paragraph" w:customStyle="1" w:styleId="a0">
    <w:name w:val="二级条标题"/>
    <w:basedOn w:val="a2"/>
    <w:next w:val="af"/>
    <w:rsid w:val="00613A95"/>
    <w:pPr>
      <w:keepNext/>
      <w:keepLines/>
      <w:numPr>
        <w:ilvl w:val="2"/>
        <w:numId w:val="2"/>
      </w:numPr>
      <w:outlineLvl w:val="2"/>
    </w:pPr>
    <w:rPr>
      <w:rFonts w:ascii="Times New Roman" w:eastAsia="黑体" w:hAnsi="Times New Roman" w:cs="Times New Roman"/>
      <w:szCs w:val="24"/>
    </w:rPr>
  </w:style>
  <w:style w:type="paragraph" w:customStyle="1" w:styleId="Default">
    <w:name w:val="Default"/>
    <w:rsid w:val="00FC02C2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kern w:val="0"/>
      <w:sz w:val="24"/>
      <w:szCs w:val="24"/>
    </w:rPr>
  </w:style>
  <w:style w:type="character" w:customStyle="1" w:styleId="5Char">
    <w:name w:val="标题 5 Char"/>
    <w:basedOn w:val="a3"/>
    <w:link w:val="5"/>
    <w:uiPriority w:val="9"/>
    <w:rsid w:val="00D560DA"/>
    <w:rPr>
      <w:b/>
      <w:bCs/>
      <w:sz w:val="28"/>
      <w:szCs w:val="28"/>
    </w:rPr>
  </w:style>
  <w:style w:type="paragraph" w:styleId="30">
    <w:name w:val="toc 3"/>
    <w:basedOn w:val="a2"/>
    <w:next w:val="a2"/>
    <w:autoRedefine/>
    <w:uiPriority w:val="39"/>
    <w:unhideWhenUsed/>
    <w:qFormat/>
    <w:rsid w:val="00E15AFD"/>
    <w:pPr>
      <w:tabs>
        <w:tab w:val="right" w:leader="dot" w:pos="9120"/>
      </w:tabs>
      <w:spacing w:before="80" w:after="80"/>
      <w:ind w:left="482"/>
    </w:pPr>
    <w:rPr>
      <w:rFonts w:cs="Times New Roman"/>
      <w:sz w:val="20"/>
    </w:rPr>
  </w:style>
  <w:style w:type="character" w:styleId="af2">
    <w:name w:val="annotation reference"/>
    <w:basedOn w:val="a3"/>
    <w:unhideWhenUsed/>
    <w:rsid w:val="000500CF"/>
    <w:rPr>
      <w:sz w:val="21"/>
      <w:szCs w:val="21"/>
    </w:rPr>
  </w:style>
  <w:style w:type="paragraph" w:styleId="af3">
    <w:name w:val="annotation text"/>
    <w:basedOn w:val="a2"/>
    <w:link w:val="Char4"/>
    <w:unhideWhenUsed/>
    <w:rsid w:val="000500CF"/>
  </w:style>
  <w:style w:type="character" w:customStyle="1" w:styleId="Char4">
    <w:name w:val="批注文字 Char"/>
    <w:basedOn w:val="a3"/>
    <w:link w:val="af3"/>
    <w:rsid w:val="000500CF"/>
  </w:style>
  <w:style w:type="paragraph" w:customStyle="1" w:styleId="Tabletext">
    <w:name w:val="Tabletext"/>
    <w:basedOn w:val="Tabletitle"/>
    <w:autoRedefine/>
    <w:qFormat/>
    <w:rsid w:val="001F37FD"/>
    <w:pPr>
      <w:keepNext w:val="0"/>
      <w:keepLines w:val="0"/>
      <w:numPr>
        <w:numId w:val="0"/>
      </w:numPr>
      <w:spacing w:before="40" w:after="40"/>
    </w:pPr>
    <w:rPr>
      <w:rFonts w:eastAsia="宋体"/>
      <w:b w:val="0"/>
    </w:rPr>
  </w:style>
  <w:style w:type="table" w:customStyle="1" w:styleId="Tableheader">
    <w:name w:val="Tableheader"/>
    <w:basedOn w:val="a4"/>
    <w:uiPriority w:val="99"/>
    <w:rsid w:val="00C003B7"/>
    <w:pPr>
      <w:jc w:val="both"/>
    </w:pPr>
    <w:rPr>
      <w:sz w:val="24"/>
    </w:rPr>
    <w:tblPr>
      <w:jc w:val="right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right"/>
    </w:trPr>
    <w:tcPr>
      <w:vAlign w:val="center"/>
    </w:tcPr>
  </w:style>
  <w:style w:type="paragraph" w:customStyle="1" w:styleId="reader-word-layerreader-word-s1-44">
    <w:name w:val="reader-word-layer reader-word-s1-44"/>
    <w:basedOn w:val="a2"/>
    <w:rsid w:val="00070B8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styleId="af4">
    <w:name w:val="Title"/>
    <w:basedOn w:val="a2"/>
    <w:next w:val="a2"/>
    <w:link w:val="Char5"/>
    <w:qFormat/>
    <w:rsid w:val="00C003B7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3"/>
    <w:link w:val="af4"/>
    <w:rsid w:val="00C003B7"/>
    <w:rPr>
      <w:rFonts w:asciiTheme="majorHAnsi" w:eastAsia="宋体" w:hAnsiTheme="majorHAnsi" w:cstheme="majorBidi"/>
      <w:b/>
      <w:bCs/>
      <w:sz w:val="32"/>
      <w:szCs w:val="32"/>
    </w:rPr>
  </w:style>
  <w:style w:type="paragraph" w:styleId="af5">
    <w:name w:val="No Spacing"/>
    <w:uiPriority w:val="1"/>
    <w:qFormat/>
    <w:rsid w:val="00C003B7"/>
    <w:pPr>
      <w:widowControl w:val="0"/>
      <w:spacing w:beforeLines="50" w:afterLines="50"/>
      <w:ind w:left="1701" w:firstLineChars="200" w:firstLine="200"/>
    </w:pPr>
    <w:rPr>
      <w:sz w:val="24"/>
    </w:rPr>
  </w:style>
  <w:style w:type="paragraph" w:customStyle="1" w:styleId="Numberlist">
    <w:name w:val="Numberlist"/>
    <w:basedOn w:val="a2"/>
    <w:qFormat/>
    <w:rsid w:val="004A0FDC"/>
    <w:pPr>
      <w:numPr>
        <w:numId w:val="11"/>
      </w:numPr>
      <w:adjustRightInd w:val="0"/>
      <w:snapToGrid w:val="0"/>
      <w:ind w:firstLineChars="0" w:firstLine="0"/>
    </w:pPr>
  </w:style>
  <w:style w:type="paragraph" w:customStyle="1" w:styleId="Alphalist">
    <w:name w:val="Alpha list"/>
    <w:basedOn w:val="a2"/>
    <w:autoRedefine/>
    <w:qFormat/>
    <w:rsid w:val="00473140"/>
    <w:pPr>
      <w:numPr>
        <w:numId w:val="4"/>
      </w:numPr>
      <w:ind w:firstLineChars="0" w:firstLine="0"/>
    </w:pPr>
    <w:rPr>
      <w:rFonts w:cs="Times New Roman"/>
    </w:rPr>
  </w:style>
  <w:style w:type="paragraph" w:customStyle="1" w:styleId="Bullet">
    <w:name w:val="Bullet"/>
    <w:basedOn w:val="a2"/>
    <w:autoRedefine/>
    <w:qFormat/>
    <w:rsid w:val="00A2071F"/>
    <w:pPr>
      <w:numPr>
        <w:numId w:val="14"/>
      </w:numPr>
      <w:ind w:firstLineChars="0" w:firstLine="0"/>
    </w:pPr>
    <w:rPr>
      <w:rFonts w:cs="Times New Roman"/>
    </w:rPr>
  </w:style>
  <w:style w:type="paragraph" w:customStyle="1" w:styleId="Dash">
    <w:name w:val="Dash"/>
    <w:basedOn w:val="Bullet"/>
    <w:autoRedefine/>
    <w:qFormat/>
    <w:rsid w:val="00032185"/>
    <w:pPr>
      <w:numPr>
        <w:numId w:val="10"/>
      </w:numPr>
      <w:ind w:left="1879" w:hanging="178"/>
    </w:pPr>
  </w:style>
  <w:style w:type="paragraph" w:customStyle="1" w:styleId="Figure">
    <w:name w:val="Figure"/>
    <w:basedOn w:val="Dash"/>
    <w:next w:val="a2"/>
    <w:qFormat/>
    <w:rsid w:val="00C003B7"/>
    <w:pPr>
      <w:keepNext/>
      <w:keepLines/>
      <w:numPr>
        <w:numId w:val="5"/>
      </w:numPr>
      <w:spacing w:before="160" w:after="160"/>
    </w:pPr>
    <w:rPr>
      <w:rFonts w:eastAsiaTheme="majorEastAsia"/>
      <w:b/>
      <w:sz w:val="21"/>
    </w:rPr>
  </w:style>
  <w:style w:type="paragraph" w:customStyle="1" w:styleId="FigureContent">
    <w:name w:val="FigureContent"/>
    <w:basedOn w:val="Figure"/>
    <w:qFormat/>
    <w:rsid w:val="00164066"/>
    <w:pPr>
      <w:numPr>
        <w:numId w:val="0"/>
      </w:numPr>
      <w:ind w:left="1701"/>
    </w:pPr>
  </w:style>
  <w:style w:type="paragraph" w:customStyle="1" w:styleId="Tabletitle">
    <w:name w:val="Tabletitle"/>
    <w:basedOn w:val="a2"/>
    <w:qFormat/>
    <w:rsid w:val="00C003B7"/>
    <w:pPr>
      <w:keepNext/>
      <w:keepLines/>
      <w:numPr>
        <w:numId w:val="6"/>
      </w:numPr>
      <w:spacing w:before="160" w:after="160"/>
      <w:ind w:firstLineChars="0" w:firstLine="0"/>
    </w:pPr>
    <w:rPr>
      <w:rFonts w:cs="Times New Roman"/>
      <w:b/>
      <w:sz w:val="21"/>
    </w:rPr>
  </w:style>
  <w:style w:type="paragraph" w:customStyle="1" w:styleId="Note">
    <w:name w:val="Note!"/>
    <w:basedOn w:val="Tabletext"/>
    <w:next w:val="Notelist"/>
    <w:autoRedefine/>
    <w:qFormat/>
    <w:rsid w:val="00DB449F"/>
    <w:pPr>
      <w:spacing w:before="80" w:after="80"/>
      <w:ind w:left="1701"/>
    </w:pPr>
    <w:rPr>
      <w:b/>
      <w:sz w:val="20"/>
    </w:rPr>
  </w:style>
  <w:style w:type="paragraph" w:customStyle="1" w:styleId="Notelist">
    <w:name w:val="Notelist"/>
    <w:basedOn w:val="Note"/>
    <w:qFormat/>
    <w:rsid w:val="00DB449F"/>
    <w:pPr>
      <w:numPr>
        <w:numId w:val="9"/>
      </w:numPr>
      <w:spacing w:before="0" w:after="0"/>
    </w:pPr>
    <w:rPr>
      <w:b w:val="0"/>
    </w:rPr>
  </w:style>
  <w:style w:type="paragraph" w:customStyle="1" w:styleId="Caution">
    <w:name w:val="Caution！"/>
    <w:basedOn w:val="Note"/>
    <w:next w:val="Cautionlist"/>
    <w:qFormat/>
    <w:rsid w:val="00C003B7"/>
    <w:pPr>
      <w:ind w:left="2121" w:hanging="420"/>
    </w:pPr>
  </w:style>
  <w:style w:type="paragraph" w:customStyle="1" w:styleId="Cautionlist">
    <w:name w:val="Cautionlist"/>
    <w:basedOn w:val="Notelist"/>
    <w:qFormat/>
    <w:rsid w:val="00C003B7"/>
  </w:style>
  <w:style w:type="paragraph" w:customStyle="1" w:styleId="Contents">
    <w:name w:val="Contents"/>
    <w:basedOn w:val="Notelist"/>
    <w:next w:val="a2"/>
    <w:autoRedefine/>
    <w:qFormat/>
    <w:rsid w:val="00AB2259"/>
    <w:pPr>
      <w:pageBreakBefore/>
      <w:numPr>
        <w:numId w:val="0"/>
      </w:numPr>
      <w:spacing w:before="1600" w:after="800" w:line="240" w:lineRule="atLeast"/>
      <w:outlineLvl w:val="0"/>
    </w:pPr>
    <w:rPr>
      <w:rFonts w:ascii="book antique" w:eastAsia="黑体" w:hAnsi="book antique"/>
      <w:b/>
      <w:bCs/>
      <w:sz w:val="44"/>
      <w:szCs w:val="48"/>
    </w:rPr>
  </w:style>
  <w:style w:type="table" w:customStyle="1" w:styleId="11">
    <w:name w:val="浅色底纹1"/>
    <w:basedOn w:val="a4"/>
    <w:uiPriority w:val="60"/>
    <w:rsid w:val="007C3D09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2">
    <w:name w:val="页眉1"/>
    <w:basedOn w:val="a4"/>
    <w:uiPriority w:val="99"/>
    <w:rsid w:val="00C003B7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FigurePos">
    <w:name w:val="FigurePos"/>
    <w:basedOn w:val="a4"/>
    <w:uiPriority w:val="99"/>
    <w:rsid w:val="00C003B7"/>
    <w:tblPr>
      <w:jc w:val="right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jc w:val="right"/>
    </w:trPr>
    <w:tcPr>
      <w:vAlign w:val="center"/>
    </w:tcPr>
  </w:style>
  <w:style w:type="table" w:customStyle="1" w:styleId="TableStyle">
    <w:name w:val="TableStyle"/>
    <w:basedOn w:val="a4"/>
    <w:uiPriority w:val="99"/>
    <w:rsid w:val="00C003B7"/>
    <w:pPr>
      <w:spacing w:line="240" w:lineRule="atLeast"/>
    </w:pPr>
    <w:rPr>
      <w:rFonts w:ascii="Times New Roman" w:hAnsi="Times New Roman"/>
    </w:rPr>
    <w:tblPr>
      <w:jc w:val="right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Header/>
      <w:jc w:val="right"/>
    </w:trPr>
    <w:tcPr>
      <w:vAlign w:val="center"/>
    </w:tcPr>
  </w:style>
  <w:style w:type="paragraph" w:customStyle="1" w:styleId="4heading40505">
    <w:name w:val="样式 标题 4heading4 + 段前: 0.5 行 段后: 0.5 行"/>
    <w:basedOn w:val="40"/>
    <w:rsid w:val="00C003B7"/>
    <w:pPr>
      <w:spacing w:before="156" w:after="156"/>
    </w:pPr>
    <w:rPr>
      <w:rFonts w:ascii="Cambria" w:hAnsi="Cambria" w:cs="宋体"/>
      <w:szCs w:val="20"/>
    </w:rPr>
  </w:style>
  <w:style w:type="paragraph" w:customStyle="1" w:styleId="FigureC">
    <w:name w:val="FigureC"/>
    <w:autoRedefine/>
    <w:qFormat/>
    <w:rsid w:val="00BB6652"/>
    <w:pPr>
      <w:suppressAutoHyphens/>
      <w:ind w:left="1701"/>
    </w:pPr>
    <w:rPr>
      <w:rFonts w:ascii="Arial" w:eastAsia="AR PL ShanHeiSun Uni" w:hAnsi="Arial" w:cs="Times New Roman"/>
      <w:kern w:val="0"/>
      <w:sz w:val="22"/>
    </w:rPr>
  </w:style>
  <w:style w:type="paragraph" w:styleId="af6">
    <w:name w:val="table of figures"/>
    <w:basedOn w:val="a2"/>
    <w:next w:val="a2"/>
    <w:autoRedefine/>
    <w:uiPriority w:val="99"/>
    <w:unhideWhenUsed/>
    <w:qFormat/>
    <w:rsid w:val="00F71996"/>
    <w:pPr>
      <w:tabs>
        <w:tab w:val="left" w:leader="dot" w:pos="9120"/>
      </w:tabs>
      <w:spacing w:before="80" w:after="80"/>
      <w:ind w:leftChars="200" w:left="480" w:firstLineChars="0" w:firstLine="0"/>
    </w:pPr>
    <w:rPr>
      <w:sz w:val="20"/>
    </w:rPr>
  </w:style>
  <w:style w:type="numbering" w:customStyle="1" w:styleId="GWHeading1">
    <w:name w:val="GWHeading1"/>
    <w:uiPriority w:val="99"/>
    <w:rsid w:val="00C003B7"/>
    <w:pPr>
      <w:numPr>
        <w:numId w:val="7"/>
      </w:numPr>
    </w:pPr>
  </w:style>
  <w:style w:type="numbering" w:customStyle="1" w:styleId="HeadingGW">
    <w:name w:val="HeadingGW"/>
    <w:uiPriority w:val="99"/>
    <w:rsid w:val="00C003B7"/>
    <w:pPr>
      <w:numPr>
        <w:numId w:val="8"/>
      </w:numPr>
    </w:pPr>
  </w:style>
  <w:style w:type="paragraph" w:styleId="41">
    <w:name w:val="toc 4"/>
    <w:basedOn w:val="a2"/>
    <w:next w:val="a2"/>
    <w:uiPriority w:val="39"/>
    <w:unhideWhenUsed/>
    <w:qFormat/>
    <w:rsid w:val="00C003B7"/>
    <w:pPr>
      <w:ind w:left="630"/>
    </w:pPr>
    <w:rPr>
      <w:sz w:val="18"/>
      <w:szCs w:val="18"/>
    </w:rPr>
  </w:style>
  <w:style w:type="paragraph" w:styleId="af7">
    <w:name w:val="annotation subject"/>
    <w:basedOn w:val="af3"/>
    <w:next w:val="af3"/>
    <w:link w:val="Char6"/>
    <w:unhideWhenUsed/>
    <w:rsid w:val="00700B7B"/>
    <w:rPr>
      <w:b/>
      <w:bCs/>
    </w:rPr>
  </w:style>
  <w:style w:type="character" w:customStyle="1" w:styleId="Char6">
    <w:name w:val="批注主题 Char"/>
    <w:basedOn w:val="Char4"/>
    <w:link w:val="af7"/>
    <w:rsid w:val="00700B7B"/>
    <w:rPr>
      <w:rFonts w:ascii="Arial" w:eastAsia="宋体" w:hAnsi="Arial"/>
      <w:b/>
      <w:bCs/>
      <w:sz w:val="24"/>
    </w:rPr>
  </w:style>
  <w:style w:type="paragraph" w:customStyle="1" w:styleId="410">
    <w:name w:val="标题 41"/>
    <w:basedOn w:val="a2"/>
    <w:next w:val="a2"/>
    <w:rsid w:val="008351D1"/>
    <w:pPr>
      <w:tabs>
        <w:tab w:val="left" w:pos="740"/>
      </w:tabs>
      <w:autoSpaceDE w:val="0"/>
      <w:autoSpaceDN w:val="0"/>
      <w:adjustRightInd w:val="0"/>
      <w:spacing w:line="240" w:lineRule="atLeast"/>
      <w:ind w:firstLineChars="0" w:firstLine="0"/>
      <w:outlineLvl w:val="3"/>
    </w:pPr>
    <w:rPr>
      <w:rFonts w:ascii="Book Antiqua" w:eastAsia="黑体" w:hAnsi="Book Antiqua" w:cs="Times New Roman"/>
      <w:b/>
      <w:color w:val="000000"/>
      <w:kern w:val="0"/>
      <w:szCs w:val="24"/>
    </w:rPr>
  </w:style>
  <w:style w:type="table" w:customStyle="1" w:styleId="21">
    <w:name w:val="网格型2"/>
    <w:basedOn w:val="a4"/>
    <w:next w:val="ab"/>
    <w:uiPriority w:val="59"/>
    <w:rsid w:val="006423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8">
    <w:name w:val="Light Shading"/>
    <w:basedOn w:val="a4"/>
    <w:uiPriority w:val="60"/>
    <w:rsid w:val="00C003B7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3">
    <w:name w:val="网格型1"/>
    <w:basedOn w:val="a4"/>
    <w:next w:val="ab"/>
    <w:uiPriority w:val="59"/>
    <w:qFormat/>
    <w:rsid w:val="0087528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缺省文本"/>
    <w:basedOn w:val="a2"/>
    <w:qFormat/>
    <w:rsid w:val="003D300D"/>
    <w:pPr>
      <w:spacing w:before="50" w:after="50"/>
    </w:pPr>
    <w:rPr>
      <w:szCs w:val="24"/>
    </w:rPr>
  </w:style>
  <w:style w:type="paragraph" w:customStyle="1" w:styleId="NoteText">
    <w:name w:val="NoteText"/>
    <w:basedOn w:val="Notelist"/>
    <w:autoRedefine/>
    <w:qFormat/>
    <w:rsid w:val="00C003B7"/>
    <w:pPr>
      <w:numPr>
        <w:numId w:val="0"/>
      </w:numPr>
      <w:ind w:left="1701"/>
    </w:pPr>
  </w:style>
  <w:style w:type="paragraph" w:customStyle="1" w:styleId="FigureCR">
    <w:name w:val="FigureCR"/>
    <w:basedOn w:val="FigureC"/>
    <w:qFormat/>
    <w:rsid w:val="004179C4"/>
    <w:pPr>
      <w:jc w:val="right"/>
    </w:pPr>
    <w:rPr>
      <w:rFonts w:eastAsiaTheme="minorEastAsia"/>
    </w:rPr>
  </w:style>
  <w:style w:type="paragraph" w:customStyle="1" w:styleId="Sub-Note">
    <w:name w:val="Sub-Note"/>
    <w:basedOn w:val="Note"/>
    <w:qFormat/>
    <w:rsid w:val="00D87213"/>
    <w:pPr>
      <w:spacing w:after="0"/>
      <w:ind w:left="2121"/>
    </w:pPr>
    <w:rPr>
      <w:rFonts w:cs="Arial"/>
    </w:rPr>
  </w:style>
  <w:style w:type="paragraph" w:customStyle="1" w:styleId="Sub-NoteText">
    <w:name w:val="Sub-NoteText"/>
    <w:basedOn w:val="NoteText"/>
    <w:qFormat/>
    <w:rsid w:val="00C003B7"/>
    <w:pPr>
      <w:ind w:left="2541" w:hanging="420"/>
    </w:pPr>
  </w:style>
  <w:style w:type="paragraph" w:customStyle="1" w:styleId="Sub-Notelist">
    <w:name w:val="Sub-Notelist"/>
    <w:basedOn w:val="Notelist"/>
    <w:qFormat/>
    <w:rsid w:val="006765F2"/>
    <w:pPr>
      <w:numPr>
        <w:numId w:val="12"/>
      </w:numPr>
    </w:pPr>
  </w:style>
  <w:style w:type="paragraph" w:customStyle="1" w:styleId="sub-bullet">
    <w:name w:val="sub-bullet"/>
    <w:basedOn w:val="Bullet"/>
    <w:qFormat/>
    <w:rsid w:val="00A478EF"/>
    <w:pPr>
      <w:ind w:left="2541"/>
    </w:pPr>
  </w:style>
  <w:style w:type="table" w:customStyle="1" w:styleId="Tableheader1">
    <w:name w:val="Tableheader1"/>
    <w:basedOn w:val="a4"/>
    <w:uiPriority w:val="99"/>
    <w:rsid w:val="00303901"/>
    <w:pPr>
      <w:jc w:val="both"/>
    </w:pPr>
    <w:rPr>
      <w:sz w:val="24"/>
    </w:rPr>
    <w:tblPr>
      <w:jc w:val="right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right"/>
    </w:trPr>
    <w:tcPr>
      <w:vAlign w:val="center"/>
    </w:tcPr>
  </w:style>
  <w:style w:type="table" w:customStyle="1" w:styleId="Tableheader2">
    <w:name w:val="Tableheader2"/>
    <w:basedOn w:val="a4"/>
    <w:uiPriority w:val="99"/>
    <w:rsid w:val="00850C43"/>
    <w:pPr>
      <w:jc w:val="both"/>
    </w:pPr>
    <w:rPr>
      <w:sz w:val="24"/>
      <w:szCs w:val="22"/>
    </w:rPr>
    <w:tblPr>
      <w:jc w:val="right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right"/>
    </w:trPr>
    <w:tcPr>
      <w:vAlign w:val="center"/>
    </w:tcPr>
  </w:style>
  <w:style w:type="paragraph" w:customStyle="1" w:styleId="tablebullet">
    <w:name w:val="tablebullet"/>
    <w:basedOn w:val="Tabletext"/>
    <w:qFormat/>
    <w:rsid w:val="009F5C5A"/>
    <w:pPr>
      <w:numPr>
        <w:numId w:val="13"/>
      </w:numPr>
    </w:pPr>
  </w:style>
  <w:style w:type="paragraph" w:styleId="afa">
    <w:name w:val="Revision"/>
    <w:hidden/>
    <w:uiPriority w:val="99"/>
    <w:semiHidden/>
    <w:rsid w:val="00EC4475"/>
    <w:rPr>
      <w:rFonts w:ascii="Arial" w:hAnsi="Arial"/>
      <w:sz w:val="24"/>
    </w:rPr>
  </w:style>
  <w:style w:type="paragraph" w:styleId="afb">
    <w:name w:val="Body Text"/>
    <w:basedOn w:val="a2"/>
    <w:link w:val="Char7"/>
    <w:rsid w:val="0044605B"/>
    <w:pPr>
      <w:autoSpaceDE w:val="0"/>
      <w:autoSpaceDN w:val="0"/>
      <w:spacing w:before="0" w:after="0"/>
      <w:ind w:left="0" w:firstLineChars="0" w:firstLine="0"/>
    </w:pPr>
    <w:rPr>
      <w:rFonts w:ascii="宋体" w:eastAsia="宋体" w:hAnsi="宋体" w:cs="宋体"/>
      <w:kern w:val="0"/>
      <w:sz w:val="21"/>
      <w:lang w:eastAsia="en-US"/>
    </w:rPr>
  </w:style>
  <w:style w:type="character" w:customStyle="1" w:styleId="Char7">
    <w:name w:val="正文文本 Char"/>
    <w:basedOn w:val="a3"/>
    <w:link w:val="afb"/>
    <w:rsid w:val="0044605B"/>
    <w:rPr>
      <w:rFonts w:ascii="宋体" w:eastAsia="宋体" w:hAnsi="宋体" w:cs="宋体"/>
      <w:kern w:val="0"/>
      <w:lang w:eastAsia="en-US"/>
    </w:rPr>
  </w:style>
  <w:style w:type="paragraph" w:customStyle="1" w:styleId="14">
    <w:name w:val="列出段落1"/>
    <w:basedOn w:val="a2"/>
    <w:rsid w:val="0044605B"/>
    <w:pPr>
      <w:autoSpaceDE w:val="0"/>
      <w:autoSpaceDN w:val="0"/>
      <w:spacing w:before="0" w:after="0"/>
      <w:ind w:left="580" w:firstLineChars="0" w:hanging="420"/>
    </w:pPr>
    <w:rPr>
      <w:rFonts w:ascii="宋体" w:eastAsia="宋体" w:hAnsi="宋体" w:cs="宋体"/>
      <w:kern w:val="0"/>
      <w:sz w:val="22"/>
      <w:szCs w:val="22"/>
      <w:lang w:eastAsia="en-US"/>
    </w:rPr>
  </w:style>
  <w:style w:type="paragraph" w:customStyle="1" w:styleId="TableParagraph">
    <w:name w:val="Table Paragraph"/>
    <w:basedOn w:val="a2"/>
    <w:rsid w:val="0044605B"/>
    <w:pPr>
      <w:autoSpaceDE w:val="0"/>
      <w:autoSpaceDN w:val="0"/>
      <w:spacing w:before="0" w:after="0"/>
      <w:ind w:left="107" w:firstLineChars="0" w:firstLine="0"/>
    </w:pPr>
    <w:rPr>
      <w:rFonts w:eastAsia="宋体" w:cs="Arial"/>
      <w:kern w:val="0"/>
      <w:sz w:val="22"/>
      <w:szCs w:val="22"/>
      <w:lang w:eastAsia="en-US"/>
    </w:rPr>
  </w:style>
  <w:style w:type="paragraph" w:customStyle="1" w:styleId="TOC1">
    <w:name w:val="TOC 标题1"/>
    <w:basedOn w:val="1"/>
    <w:next w:val="a2"/>
    <w:rsid w:val="0044605B"/>
    <w:pPr>
      <w:pageBreakBefore w:val="0"/>
      <w:widowControl/>
      <w:numPr>
        <w:numId w:val="0"/>
      </w:numPr>
      <w:spacing w:before="240" w:after="0" w:line="259" w:lineRule="auto"/>
      <w:jc w:val="left"/>
      <w:outlineLvl w:val="9"/>
    </w:pPr>
    <w:rPr>
      <w:rFonts w:ascii="等线 Light" w:eastAsia="等线 Light" w:hAnsi="等线 Light" w:cs="Times New Roman"/>
      <w:b w:val="0"/>
      <w:bCs w:val="0"/>
      <w:color w:val="2F5496"/>
      <w:kern w:val="0"/>
      <w:sz w:val="32"/>
      <w:szCs w:val="32"/>
    </w:rPr>
  </w:style>
  <w:style w:type="character" w:styleId="afc">
    <w:name w:val="Strong"/>
    <w:qFormat/>
    <w:rsid w:val="0044605B"/>
    <w:rPr>
      <w:rFonts w:cs="Times New Roman"/>
      <w:b/>
      <w:bCs/>
    </w:rPr>
  </w:style>
  <w:style w:type="character" w:customStyle="1" w:styleId="15">
    <w:name w:val="明显强调1"/>
    <w:rsid w:val="0044605B"/>
    <w:rPr>
      <w:rFonts w:cs="Times New Roman"/>
      <w:i/>
      <w:iCs/>
      <w:color w:val="4472C4"/>
    </w:rPr>
  </w:style>
  <w:style w:type="character" w:customStyle="1" w:styleId="16">
    <w:name w:val="未处理的提及1"/>
    <w:semiHidden/>
    <w:rsid w:val="0044605B"/>
    <w:rPr>
      <w:rFonts w:cs="Times New Roman"/>
      <w:color w:val="605E5C"/>
      <w:shd w:val="clear" w:color="auto" w:fill="E1DFDD"/>
    </w:rPr>
  </w:style>
  <w:style w:type="character" w:customStyle="1" w:styleId="fontstyle01">
    <w:name w:val="fontstyle01"/>
    <w:rsid w:val="0044605B"/>
    <w:rPr>
      <w:rFonts w:ascii="黑体" w:eastAsia="黑体" w:hAnsi="黑体" w:cs="Times New Roman"/>
      <w:color w:val="000000"/>
      <w:sz w:val="24"/>
      <w:szCs w:val="24"/>
    </w:rPr>
  </w:style>
  <w:style w:type="character" w:customStyle="1" w:styleId="fontstyle11">
    <w:name w:val="fontstyle11"/>
    <w:rsid w:val="0044605B"/>
    <w:rPr>
      <w:rFonts w:ascii="Arial" w:hAnsi="Arial" w:cs="Arial"/>
      <w:b/>
      <w:bCs/>
      <w:color w:val="000000"/>
      <w:sz w:val="24"/>
      <w:szCs w:val="24"/>
    </w:rPr>
  </w:style>
  <w:style w:type="character" w:customStyle="1" w:styleId="fontstyle31">
    <w:name w:val="fontstyle31"/>
    <w:rsid w:val="0044605B"/>
    <w:rPr>
      <w:rFonts w:ascii="宋体" w:eastAsia="宋体" w:hAnsi="宋体" w:cs="Times New Roman"/>
      <w:color w:val="000000"/>
      <w:sz w:val="24"/>
      <w:szCs w:val="24"/>
    </w:rPr>
  </w:style>
  <w:style w:type="character" w:customStyle="1" w:styleId="fontstyle21">
    <w:name w:val="fontstyle21"/>
    <w:rsid w:val="0044605B"/>
    <w:rPr>
      <w:rFonts w:ascii="Arial" w:hAnsi="Arial" w:cs="Arial"/>
      <w:color w:val="000000"/>
      <w:sz w:val="24"/>
      <w:szCs w:val="24"/>
    </w:rPr>
  </w:style>
  <w:style w:type="character" w:styleId="afd">
    <w:name w:val="page number"/>
    <w:basedOn w:val="a3"/>
    <w:rsid w:val="0044605B"/>
  </w:style>
  <w:style w:type="table" w:customStyle="1" w:styleId="ListTable3Accent3">
    <w:name w:val="List Table 3 Accent 3"/>
    <w:basedOn w:val="a4"/>
    <w:uiPriority w:val="48"/>
    <w:rsid w:val="0044605B"/>
    <w:rPr>
      <w:rFonts w:ascii="等线" w:eastAsia="等线" w:hAnsi="等线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A5A5A5"/>
        <w:left w:val="single" w:sz="4" w:space="0" w:color="A5A5A5"/>
        <w:bottom w:val="single" w:sz="4" w:space="0" w:color="A5A5A5"/>
        <w:right w:val="single" w:sz="4" w:space="0" w:color="A5A5A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A5A5A5"/>
          <w:right w:val="single" w:sz="4" w:space="0" w:color="A5A5A5"/>
        </w:tcBorders>
      </w:tcPr>
    </w:tblStylePr>
    <w:tblStylePr w:type="band1Horz">
      <w:tblPr/>
      <w:tcPr>
        <w:tcBorders>
          <w:top w:val="single" w:sz="4" w:space="0" w:color="A5A5A5"/>
          <w:bottom w:val="single" w:sz="4" w:space="0" w:color="A5A5A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/>
          <w:left w:val="nil"/>
        </w:tcBorders>
      </w:tcPr>
    </w:tblStylePr>
    <w:tblStylePr w:type="swCell">
      <w:tblPr/>
      <w:tcPr>
        <w:tcBorders>
          <w:top w:val="double" w:sz="4" w:space="0" w:color="A5A5A5"/>
          <w:right w:val="nil"/>
        </w:tcBorders>
      </w:tcPr>
    </w:tblStylePr>
  </w:style>
  <w:style w:type="table" w:customStyle="1" w:styleId="GridTable4Accent2">
    <w:name w:val="Grid Table 4 Accent 2"/>
    <w:basedOn w:val="a4"/>
    <w:uiPriority w:val="49"/>
    <w:rsid w:val="0044605B"/>
    <w:rPr>
      <w:rFonts w:ascii="等线" w:eastAsia="等线" w:hAnsi="等线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styleId="afe">
    <w:name w:val="Placeholder Text"/>
    <w:basedOn w:val="a3"/>
    <w:uiPriority w:val="99"/>
    <w:semiHidden/>
    <w:rsid w:val="0044605B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0" w:qFormat="1"/>
    <w:lsdException w:name="table of figures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annotation subjec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aliases w:val="Text"/>
    <w:qFormat/>
    <w:rsid w:val="009C1357"/>
    <w:pPr>
      <w:widowControl w:val="0"/>
      <w:spacing w:before="120" w:after="120"/>
      <w:ind w:left="1701" w:firstLineChars="200" w:firstLine="200"/>
    </w:pPr>
    <w:rPr>
      <w:rFonts w:ascii="Arial" w:hAnsi="Arial"/>
      <w:sz w:val="24"/>
    </w:rPr>
  </w:style>
  <w:style w:type="paragraph" w:styleId="1">
    <w:name w:val="heading 1"/>
    <w:aliases w:val="heading1"/>
    <w:basedOn w:val="a2"/>
    <w:next w:val="2"/>
    <w:link w:val="1Char"/>
    <w:autoRedefine/>
    <w:qFormat/>
    <w:rsid w:val="00E76BCF"/>
    <w:pPr>
      <w:keepNext/>
      <w:keepLines/>
      <w:pageBreakBefore/>
      <w:numPr>
        <w:numId w:val="8"/>
      </w:numPr>
      <w:spacing w:before="1600" w:after="800"/>
      <w:ind w:left="0" w:firstLineChars="0" w:firstLine="0"/>
      <w:jc w:val="right"/>
      <w:outlineLvl w:val="0"/>
    </w:pPr>
    <w:rPr>
      <w:rFonts w:ascii="Book Antiqua" w:eastAsia="黑体" w:hAnsi="Book Antiqua"/>
      <w:b/>
      <w:bCs/>
      <w:kern w:val="44"/>
      <w:sz w:val="48"/>
      <w:szCs w:val="44"/>
    </w:rPr>
  </w:style>
  <w:style w:type="paragraph" w:styleId="2">
    <w:name w:val="heading 2"/>
    <w:aliases w:val="heading2"/>
    <w:basedOn w:val="a2"/>
    <w:next w:val="3"/>
    <w:link w:val="2Char"/>
    <w:autoRedefine/>
    <w:unhideWhenUsed/>
    <w:qFormat/>
    <w:rsid w:val="0010456D"/>
    <w:pPr>
      <w:keepNext/>
      <w:keepLines/>
      <w:numPr>
        <w:ilvl w:val="1"/>
        <w:numId w:val="8"/>
      </w:numPr>
      <w:ind w:firstLineChars="0"/>
      <w:outlineLvl w:val="1"/>
    </w:pPr>
    <w:rPr>
      <w:rFonts w:ascii="Book Antiqua" w:eastAsia="黑体" w:hAnsi="Book Antiqua"/>
      <w:b/>
      <w:sz w:val="32"/>
      <w:szCs w:val="32"/>
    </w:rPr>
  </w:style>
  <w:style w:type="paragraph" w:styleId="3">
    <w:name w:val="heading 3"/>
    <w:aliases w:val="heading3"/>
    <w:basedOn w:val="a2"/>
    <w:next w:val="a2"/>
    <w:link w:val="3Char"/>
    <w:autoRedefine/>
    <w:unhideWhenUsed/>
    <w:qFormat/>
    <w:rsid w:val="0010456D"/>
    <w:pPr>
      <w:keepNext/>
      <w:keepLines/>
      <w:numPr>
        <w:ilvl w:val="2"/>
        <w:numId w:val="8"/>
      </w:numPr>
      <w:ind w:firstLineChars="0"/>
      <w:outlineLvl w:val="2"/>
    </w:pPr>
    <w:rPr>
      <w:rFonts w:ascii="Book Antiqua" w:eastAsia="黑体" w:hAnsi="Book Antiqua"/>
      <w:b/>
      <w:bCs/>
      <w:sz w:val="30"/>
      <w:szCs w:val="32"/>
    </w:rPr>
  </w:style>
  <w:style w:type="paragraph" w:styleId="40">
    <w:name w:val="heading 4"/>
    <w:aliases w:val="heading4"/>
    <w:basedOn w:val="a2"/>
    <w:next w:val="a2"/>
    <w:link w:val="4Char"/>
    <w:autoRedefine/>
    <w:unhideWhenUsed/>
    <w:qFormat/>
    <w:rsid w:val="00AB2259"/>
    <w:pPr>
      <w:keepNext/>
      <w:keepLines/>
      <w:spacing w:before="80" w:after="80"/>
      <w:ind w:firstLineChars="0" w:firstLine="0"/>
      <w:outlineLvl w:val="3"/>
    </w:pPr>
    <w:rPr>
      <w:rFonts w:ascii="Book Antiqua" w:eastAsia="黑体" w:hAnsi="Book Antiqua" w:cstheme="majorBidi"/>
      <w:b/>
      <w:bCs/>
      <w:szCs w:val="28"/>
    </w:rPr>
  </w:style>
  <w:style w:type="paragraph" w:styleId="5">
    <w:name w:val="heading 5"/>
    <w:basedOn w:val="a2"/>
    <w:next w:val="a2"/>
    <w:link w:val="5Char"/>
    <w:uiPriority w:val="9"/>
    <w:unhideWhenUsed/>
    <w:qFormat/>
    <w:rsid w:val="00D560D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nhideWhenUsed/>
    <w:rsid w:val="003C6C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3"/>
    <w:link w:val="a6"/>
    <w:rsid w:val="003C6C3B"/>
    <w:rPr>
      <w:sz w:val="18"/>
      <w:szCs w:val="18"/>
    </w:rPr>
  </w:style>
  <w:style w:type="paragraph" w:styleId="a7">
    <w:name w:val="footer"/>
    <w:basedOn w:val="a2"/>
    <w:link w:val="Char0"/>
    <w:unhideWhenUsed/>
    <w:rsid w:val="003C6C3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3"/>
    <w:link w:val="a7"/>
    <w:rsid w:val="003C6C3B"/>
    <w:rPr>
      <w:sz w:val="18"/>
      <w:szCs w:val="18"/>
    </w:rPr>
  </w:style>
  <w:style w:type="character" w:styleId="a8">
    <w:name w:val="Hyperlink"/>
    <w:basedOn w:val="a3"/>
    <w:uiPriority w:val="99"/>
    <w:unhideWhenUsed/>
    <w:rsid w:val="00C003B7"/>
    <w:rPr>
      <w:color w:val="0563C1" w:themeColor="hyperlink"/>
      <w:u w:val="single"/>
    </w:rPr>
  </w:style>
  <w:style w:type="character" w:styleId="a9">
    <w:name w:val="FollowedHyperlink"/>
    <w:basedOn w:val="a3"/>
    <w:uiPriority w:val="99"/>
    <w:semiHidden/>
    <w:unhideWhenUsed/>
    <w:rsid w:val="003C6C3B"/>
    <w:rPr>
      <w:color w:val="954F72" w:themeColor="followedHyperlink"/>
      <w:u w:val="single"/>
    </w:rPr>
  </w:style>
  <w:style w:type="paragraph" w:styleId="aa">
    <w:name w:val="Date"/>
    <w:basedOn w:val="a2"/>
    <w:next w:val="a2"/>
    <w:link w:val="Char1"/>
    <w:uiPriority w:val="99"/>
    <w:semiHidden/>
    <w:unhideWhenUsed/>
    <w:rsid w:val="007228CE"/>
    <w:pPr>
      <w:ind w:leftChars="2500" w:left="100"/>
    </w:pPr>
  </w:style>
  <w:style w:type="character" w:customStyle="1" w:styleId="Char1">
    <w:name w:val="日期 Char"/>
    <w:basedOn w:val="a3"/>
    <w:link w:val="aa"/>
    <w:uiPriority w:val="99"/>
    <w:semiHidden/>
    <w:rsid w:val="007228CE"/>
  </w:style>
  <w:style w:type="character" w:customStyle="1" w:styleId="1Char">
    <w:name w:val="标题 1 Char"/>
    <w:aliases w:val="heading1 Char"/>
    <w:basedOn w:val="a3"/>
    <w:link w:val="1"/>
    <w:rsid w:val="00E76BCF"/>
    <w:rPr>
      <w:rFonts w:ascii="Book Antiqua" w:eastAsia="黑体" w:hAnsi="Book Antiqua"/>
      <w:b/>
      <w:bCs/>
      <w:kern w:val="44"/>
      <w:sz w:val="48"/>
      <w:szCs w:val="44"/>
    </w:rPr>
  </w:style>
  <w:style w:type="table" w:styleId="ab">
    <w:name w:val="Table Grid"/>
    <w:basedOn w:val="a4"/>
    <w:rsid w:val="00C003B7"/>
    <w:rPr>
      <w:rFonts w:ascii="Book Antiqua" w:eastAsia="宋体" w:hAnsi="Book Antiqua" w:cstheme="minorHAnsi"/>
    </w:rPr>
    <w:tblPr>
      <w:tblCellSpacing w:w="0" w:type="dxa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0" w:type="dxa"/>
    </w:trPr>
    <w:tcPr>
      <w:shd w:val="clear" w:color="auto" w:fill="auto"/>
      <w:tcMar>
        <w:top w:w="0" w:type="dxa"/>
        <w:left w:w="108" w:type="dxa"/>
        <w:bottom w:w="0" w:type="dxa"/>
        <w:right w:w="108" w:type="dxa"/>
      </w:tcMar>
    </w:tcPr>
    <w:tblStylePr w:type="firstRow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lastRow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firstCol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lastCol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band1Vert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band2Vert">
      <w:tblPr/>
      <w:tcPr>
        <w:tcBorders>
          <w:top w:val="nil"/>
          <w:left w:val="nil"/>
          <w:insideH w:val="nil"/>
          <w:insideV w:val="nil"/>
        </w:tcBorders>
        <w:shd w:val="clear" w:color="auto" w:fill="DDDDDD"/>
      </w:tcPr>
    </w:tblStylePr>
    <w:tblStylePr w:type="band1Horz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band2Horz">
      <w:tblPr/>
      <w:tcPr>
        <w:tcBorders>
          <w:top w:val="nil"/>
          <w:left w:val="nil"/>
          <w:bottom w:val="nil"/>
          <w:right w:val="nil"/>
        </w:tcBorders>
        <w:shd w:val="clear" w:color="auto" w:fill="DDDDDD"/>
      </w:tcPr>
    </w:tblStylePr>
    <w:tblStylePr w:type="neCell">
      <w:tblPr/>
      <w:tcPr>
        <w:tcBorders>
          <w:insideH w:val="nil"/>
          <w:insideV w:val="nil"/>
        </w:tcBorders>
        <w:shd w:val="clear" w:color="auto" w:fill="DDDDDD"/>
      </w:tcPr>
    </w:tblStylePr>
    <w:tblStylePr w:type="nwCell">
      <w:tblPr/>
      <w:tcPr>
        <w:tcBorders>
          <w:insideH w:val="nil"/>
          <w:insideV w:val="nil"/>
        </w:tcBorders>
        <w:shd w:val="clear" w:color="auto" w:fill="DDDDDD"/>
      </w:tcPr>
    </w:tblStylePr>
    <w:tblStylePr w:type="seCell">
      <w:tblPr/>
      <w:tcPr>
        <w:tcBorders>
          <w:insideH w:val="nil"/>
          <w:insideV w:val="nil"/>
        </w:tcBorders>
        <w:shd w:val="clear" w:color="auto" w:fill="DDDDDD"/>
      </w:tcPr>
    </w:tblStylePr>
    <w:tblStylePr w:type="swCell">
      <w:tblPr/>
      <w:tcPr>
        <w:tcBorders>
          <w:top w:val="nil"/>
          <w:left w:val="nil"/>
          <w:right w:val="nil"/>
        </w:tcBorders>
        <w:shd w:val="clear" w:color="auto" w:fill="DDDDDD"/>
      </w:tcPr>
    </w:tblStylePr>
  </w:style>
  <w:style w:type="character" w:customStyle="1" w:styleId="2Char">
    <w:name w:val="标题 2 Char"/>
    <w:aliases w:val="heading2 Char"/>
    <w:link w:val="2"/>
    <w:rsid w:val="0010456D"/>
    <w:rPr>
      <w:rFonts w:ascii="Book Antiqua" w:eastAsia="黑体" w:hAnsi="Book Antiqua"/>
      <w:b/>
      <w:sz w:val="32"/>
      <w:szCs w:val="32"/>
    </w:rPr>
  </w:style>
  <w:style w:type="paragraph" w:styleId="TOC">
    <w:name w:val="TOC Heading"/>
    <w:basedOn w:val="1"/>
    <w:next w:val="a2"/>
    <w:uiPriority w:val="39"/>
    <w:unhideWhenUsed/>
    <w:qFormat/>
    <w:rsid w:val="00C003B7"/>
    <w:pPr>
      <w:pageBreakBefore w:val="0"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0">
    <w:name w:val="toc 1"/>
    <w:basedOn w:val="a2"/>
    <w:next w:val="a2"/>
    <w:autoRedefine/>
    <w:uiPriority w:val="39"/>
    <w:unhideWhenUsed/>
    <w:qFormat/>
    <w:rsid w:val="00AB2259"/>
    <w:pPr>
      <w:tabs>
        <w:tab w:val="right" w:leader="dot" w:pos="9120"/>
      </w:tabs>
      <w:spacing w:before="156" w:after="156"/>
      <w:ind w:left="0" w:firstLine="482"/>
    </w:pPr>
    <w:rPr>
      <w:rFonts w:cs="Times New Roman"/>
      <w:b/>
      <w:noProof/>
    </w:rPr>
  </w:style>
  <w:style w:type="paragraph" w:styleId="20">
    <w:name w:val="toc 2"/>
    <w:basedOn w:val="a2"/>
    <w:next w:val="a2"/>
    <w:autoRedefine/>
    <w:uiPriority w:val="39"/>
    <w:unhideWhenUsed/>
    <w:qFormat/>
    <w:rsid w:val="00E15AFD"/>
    <w:pPr>
      <w:tabs>
        <w:tab w:val="right" w:leader="dot" w:pos="9120"/>
      </w:tabs>
      <w:spacing w:before="80" w:after="80"/>
      <w:ind w:left="482"/>
    </w:pPr>
    <w:rPr>
      <w:rFonts w:cs="Times New Roman"/>
      <w:sz w:val="20"/>
    </w:rPr>
  </w:style>
  <w:style w:type="paragraph" w:styleId="ac">
    <w:name w:val="List Paragraph"/>
    <w:basedOn w:val="a2"/>
    <w:uiPriority w:val="34"/>
    <w:qFormat/>
    <w:rsid w:val="00C003B7"/>
    <w:pPr>
      <w:ind w:firstLine="420"/>
    </w:pPr>
  </w:style>
  <w:style w:type="character" w:styleId="ad">
    <w:name w:val="Intense Emphasis"/>
    <w:basedOn w:val="a3"/>
    <w:uiPriority w:val="21"/>
    <w:qFormat/>
    <w:rsid w:val="002C1610"/>
    <w:rPr>
      <w:i/>
      <w:iCs/>
      <w:color w:val="5B9BD5" w:themeColor="accent1"/>
    </w:rPr>
  </w:style>
  <w:style w:type="paragraph" w:styleId="ae">
    <w:name w:val="Balloon Text"/>
    <w:basedOn w:val="a2"/>
    <w:link w:val="Char2"/>
    <w:unhideWhenUsed/>
    <w:rsid w:val="00C003B7"/>
    <w:rPr>
      <w:sz w:val="18"/>
      <w:szCs w:val="18"/>
    </w:rPr>
  </w:style>
  <w:style w:type="character" w:customStyle="1" w:styleId="Char2">
    <w:name w:val="批注框文本 Char"/>
    <w:basedOn w:val="a3"/>
    <w:link w:val="ae"/>
    <w:rsid w:val="00C003B7"/>
    <w:rPr>
      <w:rFonts w:ascii="Arial" w:eastAsia="宋体" w:hAnsi="Arial"/>
      <w:sz w:val="18"/>
      <w:szCs w:val="18"/>
    </w:rPr>
  </w:style>
  <w:style w:type="paragraph" w:customStyle="1" w:styleId="a1">
    <w:name w:val="章标题"/>
    <w:basedOn w:val="a2"/>
    <w:next w:val="a2"/>
    <w:rsid w:val="00AD57F5"/>
    <w:pPr>
      <w:keepNext/>
      <w:keepLines/>
      <w:numPr>
        <w:numId w:val="3"/>
      </w:numPr>
      <w:outlineLvl w:val="0"/>
    </w:pPr>
    <w:rPr>
      <w:rFonts w:ascii="Times New Roman" w:eastAsia="黑体" w:hAnsi="Times New Roman" w:cs="Times New Roman"/>
      <w:szCs w:val="24"/>
    </w:rPr>
  </w:style>
  <w:style w:type="character" w:customStyle="1" w:styleId="3Char">
    <w:name w:val="标题 3 Char"/>
    <w:aliases w:val="heading3 Char"/>
    <w:link w:val="3"/>
    <w:rsid w:val="0010456D"/>
    <w:rPr>
      <w:rFonts w:ascii="Book Antiqua" w:eastAsia="黑体" w:hAnsi="Book Antiqua"/>
      <w:b/>
      <w:bCs/>
      <w:sz w:val="30"/>
      <w:szCs w:val="32"/>
    </w:rPr>
  </w:style>
  <w:style w:type="numbering" w:customStyle="1" w:styleId="4">
    <w:name w:val="标题4"/>
    <w:basedOn w:val="a5"/>
    <w:uiPriority w:val="99"/>
    <w:rsid w:val="00282535"/>
    <w:pPr>
      <w:numPr>
        <w:numId w:val="1"/>
      </w:numPr>
    </w:pPr>
  </w:style>
  <w:style w:type="character" w:customStyle="1" w:styleId="4Char">
    <w:name w:val="标题 4 Char"/>
    <w:aliases w:val="heading4 Char"/>
    <w:basedOn w:val="a3"/>
    <w:link w:val="40"/>
    <w:rsid w:val="00AB2259"/>
    <w:rPr>
      <w:rFonts w:ascii="Book Antiqua" w:eastAsia="黑体" w:hAnsi="Book Antiqua" w:cstheme="majorBidi"/>
      <w:b/>
      <w:bCs/>
      <w:sz w:val="24"/>
      <w:szCs w:val="28"/>
    </w:rPr>
  </w:style>
  <w:style w:type="paragraph" w:customStyle="1" w:styleId="a">
    <w:name w:val="一级条标题"/>
    <w:basedOn w:val="a2"/>
    <w:next w:val="a2"/>
    <w:rsid w:val="00F85F53"/>
    <w:pPr>
      <w:keepNext/>
      <w:keepLines/>
      <w:numPr>
        <w:ilvl w:val="1"/>
        <w:numId w:val="2"/>
      </w:numPr>
      <w:outlineLvl w:val="1"/>
    </w:pPr>
    <w:rPr>
      <w:rFonts w:ascii="Times New Roman" w:eastAsia="黑体" w:hAnsi="Times New Roman" w:cs="Times New Roman"/>
      <w:szCs w:val="24"/>
    </w:rPr>
  </w:style>
  <w:style w:type="paragraph" w:customStyle="1" w:styleId="af">
    <w:name w:val="段"/>
    <w:basedOn w:val="a2"/>
    <w:link w:val="Char10"/>
    <w:rsid w:val="00E01766"/>
    <w:rPr>
      <w:rFonts w:ascii="Times New Roman" w:hAnsi="Times New Roman" w:cs="Times New Roman"/>
      <w:szCs w:val="24"/>
    </w:rPr>
  </w:style>
  <w:style w:type="character" w:customStyle="1" w:styleId="Char10">
    <w:name w:val="段 Char1"/>
    <w:basedOn w:val="a3"/>
    <w:link w:val="af"/>
    <w:rsid w:val="00E01766"/>
    <w:rPr>
      <w:rFonts w:ascii="Times New Roman" w:eastAsia="宋体" w:hAnsi="Times New Roman" w:cs="Times New Roman"/>
      <w:szCs w:val="24"/>
    </w:rPr>
  </w:style>
  <w:style w:type="paragraph" w:styleId="af0">
    <w:name w:val="caption"/>
    <w:basedOn w:val="a2"/>
    <w:next w:val="a2"/>
    <w:autoRedefine/>
    <w:unhideWhenUsed/>
    <w:qFormat/>
    <w:rsid w:val="003E0D3D"/>
    <w:pPr>
      <w:keepNext/>
      <w:keepLines/>
      <w:widowControl/>
      <w:spacing w:before="40" w:after="40"/>
      <w:ind w:firstLineChars="0" w:firstLine="0"/>
    </w:pPr>
    <w:rPr>
      <w:rFonts w:ascii="Book Antiqua" w:eastAsia="黑体" w:hAnsi="Book Antiqua"/>
      <w:b/>
      <w:bCs/>
      <w:sz w:val="21"/>
      <w:szCs w:val="18"/>
    </w:rPr>
  </w:style>
  <w:style w:type="paragraph" w:styleId="af1">
    <w:name w:val="Document Map"/>
    <w:basedOn w:val="a2"/>
    <w:link w:val="Char3"/>
    <w:uiPriority w:val="99"/>
    <w:semiHidden/>
    <w:unhideWhenUsed/>
    <w:rsid w:val="004B7B96"/>
    <w:rPr>
      <w:rFonts w:ascii="宋体"/>
      <w:sz w:val="18"/>
      <w:szCs w:val="18"/>
    </w:rPr>
  </w:style>
  <w:style w:type="character" w:customStyle="1" w:styleId="Char3">
    <w:name w:val="文档结构图 Char"/>
    <w:basedOn w:val="a3"/>
    <w:link w:val="af1"/>
    <w:uiPriority w:val="99"/>
    <w:semiHidden/>
    <w:rsid w:val="004B7B96"/>
    <w:rPr>
      <w:rFonts w:ascii="宋体" w:eastAsia="宋体"/>
      <w:sz w:val="18"/>
      <w:szCs w:val="18"/>
    </w:rPr>
  </w:style>
  <w:style w:type="paragraph" w:customStyle="1" w:styleId="a0">
    <w:name w:val="二级条标题"/>
    <w:basedOn w:val="a2"/>
    <w:next w:val="af"/>
    <w:rsid w:val="00613A95"/>
    <w:pPr>
      <w:keepNext/>
      <w:keepLines/>
      <w:numPr>
        <w:ilvl w:val="2"/>
        <w:numId w:val="2"/>
      </w:numPr>
      <w:outlineLvl w:val="2"/>
    </w:pPr>
    <w:rPr>
      <w:rFonts w:ascii="Times New Roman" w:eastAsia="黑体" w:hAnsi="Times New Roman" w:cs="Times New Roman"/>
      <w:szCs w:val="24"/>
    </w:rPr>
  </w:style>
  <w:style w:type="paragraph" w:customStyle="1" w:styleId="Default">
    <w:name w:val="Default"/>
    <w:rsid w:val="00FC02C2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kern w:val="0"/>
      <w:sz w:val="24"/>
      <w:szCs w:val="24"/>
    </w:rPr>
  </w:style>
  <w:style w:type="character" w:customStyle="1" w:styleId="5Char">
    <w:name w:val="标题 5 Char"/>
    <w:basedOn w:val="a3"/>
    <w:link w:val="5"/>
    <w:uiPriority w:val="9"/>
    <w:rsid w:val="00D560DA"/>
    <w:rPr>
      <w:b/>
      <w:bCs/>
      <w:sz w:val="28"/>
      <w:szCs w:val="28"/>
    </w:rPr>
  </w:style>
  <w:style w:type="paragraph" w:styleId="30">
    <w:name w:val="toc 3"/>
    <w:basedOn w:val="a2"/>
    <w:next w:val="a2"/>
    <w:autoRedefine/>
    <w:uiPriority w:val="39"/>
    <w:unhideWhenUsed/>
    <w:qFormat/>
    <w:rsid w:val="00E15AFD"/>
    <w:pPr>
      <w:tabs>
        <w:tab w:val="right" w:leader="dot" w:pos="9120"/>
      </w:tabs>
      <w:spacing w:before="80" w:after="80"/>
      <w:ind w:left="482"/>
    </w:pPr>
    <w:rPr>
      <w:rFonts w:cs="Times New Roman"/>
      <w:sz w:val="20"/>
    </w:rPr>
  </w:style>
  <w:style w:type="character" w:styleId="af2">
    <w:name w:val="annotation reference"/>
    <w:basedOn w:val="a3"/>
    <w:unhideWhenUsed/>
    <w:rsid w:val="000500CF"/>
    <w:rPr>
      <w:sz w:val="21"/>
      <w:szCs w:val="21"/>
    </w:rPr>
  </w:style>
  <w:style w:type="paragraph" w:styleId="af3">
    <w:name w:val="annotation text"/>
    <w:basedOn w:val="a2"/>
    <w:link w:val="Char4"/>
    <w:unhideWhenUsed/>
    <w:rsid w:val="000500CF"/>
  </w:style>
  <w:style w:type="character" w:customStyle="1" w:styleId="Char4">
    <w:name w:val="批注文字 Char"/>
    <w:basedOn w:val="a3"/>
    <w:link w:val="af3"/>
    <w:rsid w:val="000500CF"/>
  </w:style>
  <w:style w:type="paragraph" w:customStyle="1" w:styleId="Tabletext">
    <w:name w:val="Tabletext"/>
    <w:basedOn w:val="Tabletitle"/>
    <w:autoRedefine/>
    <w:qFormat/>
    <w:rsid w:val="001F37FD"/>
    <w:pPr>
      <w:keepNext w:val="0"/>
      <w:keepLines w:val="0"/>
      <w:numPr>
        <w:numId w:val="0"/>
      </w:numPr>
      <w:spacing w:before="40" w:after="40"/>
    </w:pPr>
    <w:rPr>
      <w:rFonts w:eastAsia="宋体"/>
      <w:b w:val="0"/>
    </w:rPr>
  </w:style>
  <w:style w:type="table" w:customStyle="1" w:styleId="Tableheader">
    <w:name w:val="Tableheader"/>
    <w:basedOn w:val="a4"/>
    <w:uiPriority w:val="99"/>
    <w:rsid w:val="00C003B7"/>
    <w:pPr>
      <w:jc w:val="both"/>
    </w:pPr>
    <w:rPr>
      <w:sz w:val="24"/>
    </w:rPr>
    <w:tblPr>
      <w:jc w:val="right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right"/>
    </w:trPr>
    <w:tcPr>
      <w:vAlign w:val="center"/>
    </w:tcPr>
  </w:style>
  <w:style w:type="paragraph" w:customStyle="1" w:styleId="reader-word-layerreader-word-s1-44">
    <w:name w:val="reader-word-layer reader-word-s1-44"/>
    <w:basedOn w:val="a2"/>
    <w:rsid w:val="00070B8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styleId="af4">
    <w:name w:val="Title"/>
    <w:basedOn w:val="a2"/>
    <w:next w:val="a2"/>
    <w:link w:val="Char5"/>
    <w:qFormat/>
    <w:rsid w:val="00C003B7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3"/>
    <w:link w:val="af4"/>
    <w:rsid w:val="00C003B7"/>
    <w:rPr>
      <w:rFonts w:asciiTheme="majorHAnsi" w:eastAsia="宋体" w:hAnsiTheme="majorHAnsi" w:cstheme="majorBidi"/>
      <w:b/>
      <w:bCs/>
      <w:sz w:val="32"/>
      <w:szCs w:val="32"/>
    </w:rPr>
  </w:style>
  <w:style w:type="paragraph" w:styleId="af5">
    <w:name w:val="No Spacing"/>
    <w:uiPriority w:val="1"/>
    <w:qFormat/>
    <w:rsid w:val="00C003B7"/>
    <w:pPr>
      <w:widowControl w:val="0"/>
      <w:spacing w:beforeLines="50" w:afterLines="50"/>
      <w:ind w:left="1701" w:firstLineChars="200" w:firstLine="200"/>
    </w:pPr>
    <w:rPr>
      <w:sz w:val="24"/>
    </w:rPr>
  </w:style>
  <w:style w:type="paragraph" w:customStyle="1" w:styleId="Numberlist">
    <w:name w:val="Numberlist"/>
    <w:basedOn w:val="a2"/>
    <w:qFormat/>
    <w:rsid w:val="004A0FDC"/>
    <w:pPr>
      <w:numPr>
        <w:numId w:val="11"/>
      </w:numPr>
      <w:adjustRightInd w:val="0"/>
      <w:snapToGrid w:val="0"/>
      <w:ind w:firstLineChars="0" w:firstLine="0"/>
    </w:pPr>
  </w:style>
  <w:style w:type="paragraph" w:customStyle="1" w:styleId="Alphalist">
    <w:name w:val="Alpha list"/>
    <w:basedOn w:val="a2"/>
    <w:autoRedefine/>
    <w:qFormat/>
    <w:rsid w:val="00473140"/>
    <w:pPr>
      <w:numPr>
        <w:numId w:val="4"/>
      </w:numPr>
      <w:ind w:firstLineChars="0" w:firstLine="0"/>
    </w:pPr>
    <w:rPr>
      <w:rFonts w:cs="Times New Roman"/>
    </w:rPr>
  </w:style>
  <w:style w:type="paragraph" w:customStyle="1" w:styleId="Bullet">
    <w:name w:val="Bullet"/>
    <w:basedOn w:val="a2"/>
    <w:autoRedefine/>
    <w:qFormat/>
    <w:rsid w:val="00A2071F"/>
    <w:pPr>
      <w:numPr>
        <w:numId w:val="14"/>
      </w:numPr>
      <w:ind w:firstLineChars="0" w:firstLine="0"/>
    </w:pPr>
    <w:rPr>
      <w:rFonts w:cs="Times New Roman"/>
    </w:rPr>
  </w:style>
  <w:style w:type="paragraph" w:customStyle="1" w:styleId="Dash">
    <w:name w:val="Dash"/>
    <w:basedOn w:val="Bullet"/>
    <w:autoRedefine/>
    <w:qFormat/>
    <w:rsid w:val="00032185"/>
    <w:pPr>
      <w:numPr>
        <w:numId w:val="10"/>
      </w:numPr>
      <w:ind w:left="1879" w:hanging="178"/>
    </w:pPr>
  </w:style>
  <w:style w:type="paragraph" w:customStyle="1" w:styleId="Figure">
    <w:name w:val="Figure"/>
    <w:basedOn w:val="Dash"/>
    <w:next w:val="a2"/>
    <w:qFormat/>
    <w:rsid w:val="00C003B7"/>
    <w:pPr>
      <w:keepNext/>
      <w:keepLines/>
      <w:numPr>
        <w:numId w:val="5"/>
      </w:numPr>
      <w:spacing w:before="160" w:after="160"/>
    </w:pPr>
    <w:rPr>
      <w:rFonts w:eastAsiaTheme="majorEastAsia"/>
      <w:b/>
      <w:sz w:val="21"/>
    </w:rPr>
  </w:style>
  <w:style w:type="paragraph" w:customStyle="1" w:styleId="FigureContent">
    <w:name w:val="FigureContent"/>
    <w:basedOn w:val="Figure"/>
    <w:qFormat/>
    <w:rsid w:val="00164066"/>
    <w:pPr>
      <w:numPr>
        <w:numId w:val="0"/>
      </w:numPr>
      <w:ind w:left="1701"/>
    </w:pPr>
  </w:style>
  <w:style w:type="paragraph" w:customStyle="1" w:styleId="Tabletitle">
    <w:name w:val="Tabletitle"/>
    <w:basedOn w:val="a2"/>
    <w:qFormat/>
    <w:rsid w:val="00C003B7"/>
    <w:pPr>
      <w:keepNext/>
      <w:keepLines/>
      <w:numPr>
        <w:numId w:val="6"/>
      </w:numPr>
      <w:spacing w:before="160" w:after="160"/>
      <w:ind w:firstLineChars="0" w:firstLine="0"/>
    </w:pPr>
    <w:rPr>
      <w:rFonts w:cs="Times New Roman"/>
      <w:b/>
      <w:sz w:val="21"/>
    </w:rPr>
  </w:style>
  <w:style w:type="paragraph" w:customStyle="1" w:styleId="Note">
    <w:name w:val="Note!"/>
    <w:basedOn w:val="Tabletext"/>
    <w:next w:val="Notelist"/>
    <w:autoRedefine/>
    <w:qFormat/>
    <w:rsid w:val="00DB449F"/>
    <w:pPr>
      <w:spacing w:before="80" w:after="80"/>
      <w:ind w:left="1701"/>
    </w:pPr>
    <w:rPr>
      <w:b/>
      <w:sz w:val="20"/>
    </w:rPr>
  </w:style>
  <w:style w:type="paragraph" w:customStyle="1" w:styleId="Notelist">
    <w:name w:val="Notelist"/>
    <w:basedOn w:val="Note"/>
    <w:qFormat/>
    <w:rsid w:val="00DB449F"/>
    <w:pPr>
      <w:numPr>
        <w:numId w:val="9"/>
      </w:numPr>
      <w:spacing w:before="0" w:after="0"/>
    </w:pPr>
    <w:rPr>
      <w:b w:val="0"/>
    </w:rPr>
  </w:style>
  <w:style w:type="paragraph" w:customStyle="1" w:styleId="Caution">
    <w:name w:val="Caution！"/>
    <w:basedOn w:val="Note"/>
    <w:next w:val="Cautionlist"/>
    <w:qFormat/>
    <w:rsid w:val="00C003B7"/>
    <w:pPr>
      <w:ind w:left="2121" w:hanging="420"/>
    </w:pPr>
  </w:style>
  <w:style w:type="paragraph" w:customStyle="1" w:styleId="Cautionlist">
    <w:name w:val="Cautionlist"/>
    <w:basedOn w:val="Notelist"/>
    <w:qFormat/>
    <w:rsid w:val="00C003B7"/>
  </w:style>
  <w:style w:type="paragraph" w:customStyle="1" w:styleId="Contents">
    <w:name w:val="Contents"/>
    <w:basedOn w:val="Notelist"/>
    <w:next w:val="a2"/>
    <w:autoRedefine/>
    <w:qFormat/>
    <w:rsid w:val="00AB2259"/>
    <w:pPr>
      <w:pageBreakBefore/>
      <w:numPr>
        <w:numId w:val="0"/>
      </w:numPr>
      <w:spacing w:before="1600" w:after="800" w:line="240" w:lineRule="atLeast"/>
      <w:outlineLvl w:val="0"/>
    </w:pPr>
    <w:rPr>
      <w:rFonts w:ascii="book antique" w:eastAsia="黑体" w:hAnsi="book antique"/>
      <w:b/>
      <w:bCs/>
      <w:sz w:val="44"/>
      <w:szCs w:val="48"/>
    </w:rPr>
  </w:style>
  <w:style w:type="table" w:customStyle="1" w:styleId="11">
    <w:name w:val="浅色底纹1"/>
    <w:basedOn w:val="a4"/>
    <w:uiPriority w:val="60"/>
    <w:rsid w:val="007C3D09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2">
    <w:name w:val="页眉1"/>
    <w:basedOn w:val="a4"/>
    <w:uiPriority w:val="99"/>
    <w:rsid w:val="00C003B7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FigurePos">
    <w:name w:val="FigurePos"/>
    <w:basedOn w:val="a4"/>
    <w:uiPriority w:val="99"/>
    <w:rsid w:val="00C003B7"/>
    <w:tblPr>
      <w:jc w:val="right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jc w:val="right"/>
    </w:trPr>
    <w:tcPr>
      <w:vAlign w:val="center"/>
    </w:tcPr>
  </w:style>
  <w:style w:type="table" w:customStyle="1" w:styleId="TableStyle">
    <w:name w:val="TableStyle"/>
    <w:basedOn w:val="a4"/>
    <w:uiPriority w:val="99"/>
    <w:rsid w:val="00C003B7"/>
    <w:pPr>
      <w:spacing w:line="240" w:lineRule="atLeast"/>
    </w:pPr>
    <w:rPr>
      <w:rFonts w:ascii="Times New Roman" w:hAnsi="Times New Roman"/>
    </w:rPr>
    <w:tblPr>
      <w:jc w:val="right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Header/>
      <w:jc w:val="right"/>
    </w:trPr>
    <w:tcPr>
      <w:vAlign w:val="center"/>
    </w:tcPr>
  </w:style>
  <w:style w:type="paragraph" w:customStyle="1" w:styleId="4heading40505">
    <w:name w:val="样式 标题 4heading4 + 段前: 0.5 行 段后: 0.5 行"/>
    <w:basedOn w:val="40"/>
    <w:rsid w:val="00C003B7"/>
    <w:pPr>
      <w:spacing w:before="156" w:after="156"/>
    </w:pPr>
    <w:rPr>
      <w:rFonts w:ascii="Cambria" w:hAnsi="Cambria" w:cs="宋体"/>
      <w:szCs w:val="20"/>
    </w:rPr>
  </w:style>
  <w:style w:type="paragraph" w:customStyle="1" w:styleId="FigureC">
    <w:name w:val="FigureC"/>
    <w:autoRedefine/>
    <w:qFormat/>
    <w:rsid w:val="00BB6652"/>
    <w:pPr>
      <w:suppressAutoHyphens/>
      <w:ind w:left="1701"/>
    </w:pPr>
    <w:rPr>
      <w:rFonts w:ascii="Arial" w:eastAsia="AR PL ShanHeiSun Uni" w:hAnsi="Arial" w:cs="Times New Roman"/>
      <w:kern w:val="0"/>
      <w:sz w:val="22"/>
    </w:rPr>
  </w:style>
  <w:style w:type="paragraph" w:styleId="af6">
    <w:name w:val="table of figures"/>
    <w:basedOn w:val="a2"/>
    <w:next w:val="a2"/>
    <w:autoRedefine/>
    <w:uiPriority w:val="99"/>
    <w:unhideWhenUsed/>
    <w:qFormat/>
    <w:rsid w:val="00F71996"/>
    <w:pPr>
      <w:tabs>
        <w:tab w:val="left" w:leader="dot" w:pos="9120"/>
      </w:tabs>
      <w:spacing w:before="80" w:after="80"/>
      <w:ind w:leftChars="200" w:left="480" w:firstLineChars="0" w:firstLine="0"/>
    </w:pPr>
    <w:rPr>
      <w:sz w:val="20"/>
    </w:rPr>
  </w:style>
  <w:style w:type="numbering" w:customStyle="1" w:styleId="GWHeading1">
    <w:name w:val="GWHeading1"/>
    <w:uiPriority w:val="99"/>
    <w:rsid w:val="00C003B7"/>
    <w:pPr>
      <w:numPr>
        <w:numId w:val="7"/>
      </w:numPr>
    </w:pPr>
  </w:style>
  <w:style w:type="numbering" w:customStyle="1" w:styleId="HeadingGW">
    <w:name w:val="HeadingGW"/>
    <w:uiPriority w:val="99"/>
    <w:rsid w:val="00C003B7"/>
    <w:pPr>
      <w:numPr>
        <w:numId w:val="8"/>
      </w:numPr>
    </w:pPr>
  </w:style>
  <w:style w:type="paragraph" w:styleId="41">
    <w:name w:val="toc 4"/>
    <w:basedOn w:val="a2"/>
    <w:next w:val="a2"/>
    <w:uiPriority w:val="39"/>
    <w:unhideWhenUsed/>
    <w:qFormat/>
    <w:rsid w:val="00C003B7"/>
    <w:pPr>
      <w:ind w:left="630"/>
    </w:pPr>
    <w:rPr>
      <w:sz w:val="18"/>
      <w:szCs w:val="18"/>
    </w:rPr>
  </w:style>
  <w:style w:type="paragraph" w:styleId="af7">
    <w:name w:val="annotation subject"/>
    <w:basedOn w:val="af3"/>
    <w:next w:val="af3"/>
    <w:link w:val="Char6"/>
    <w:unhideWhenUsed/>
    <w:rsid w:val="00700B7B"/>
    <w:rPr>
      <w:b/>
      <w:bCs/>
    </w:rPr>
  </w:style>
  <w:style w:type="character" w:customStyle="1" w:styleId="Char6">
    <w:name w:val="批注主题 Char"/>
    <w:basedOn w:val="Char4"/>
    <w:link w:val="af7"/>
    <w:rsid w:val="00700B7B"/>
    <w:rPr>
      <w:rFonts w:ascii="Arial" w:eastAsia="宋体" w:hAnsi="Arial"/>
      <w:b/>
      <w:bCs/>
      <w:sz w:val="24"/>
    </w:rPr>
  </w:style>
  <w:style w:type="paragraph" w:customStyle="1" w:styleId="410">
    <w:name w:val="标题 41"/>
    <w:basedOn w:val="a2"/>
    <w:next w:val="a2"/>
    <w:rsid w:val="008351D1"/>
    <w:pPr>
      <w:tabs>
        <w:tab w:val="left" w:pos="740"/>
      </w:tabs>
      <w:autoSpaceDE w:val="0"/>
      <w:autoSpaceDN w:val="0"/>
      <w:adjustRightInd w:val="0"/>
      <w:spacing w:line="240" w:lineRule="atLeast"/>
      <w:ind w:firstLineChars="0" w:firstLine="0"/>
      <w:outlineLvl w:val="3"/>
    </w:pPr>
    <w:rPr>
      <w:rFonts w:ascii="Book Antiqua" w:eastAsia="黑体" w:hAnsi="Book Antiqua" w:cs="Times New Roman"/>
      <w:b/>
      <w:color w:val="000000"/>
      <w:kern w:val="0"/>
      <w:szCs w:val="24"/>
    </w:rPr>
  </w:style>
  <w:style w:type="table" w:customStyle="1" w:styleId="21">
    <w:name w:val="网格型2"/>
    <w:basedOn w:val="a4"/>
    <w:next w:val="ab"/>
    <w:uiPriority w:val="59"/>
    <w:rsid w:val="006423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8">
    <w:name w:val="Light Shading"/>
    <w:basedOn w:val="a4"/>
    <w:uiPriority w:val="60"/>
    <w:rsid w:val="00C003B7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3">
    <w:name w:val="网格型1"/>
    <w:basedOn w:val="a4"/>
    <w:next w:val="ab"/>
    <w:uiPriority w:val="59"/>
    <w:qFormat/>
    <w:rsid w:val="0087528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缺省文本"/>
    <w:basedOn w:val="a2"/>
    <w:qFormat/>
    <w:rsid w:val="003D300D"/>
    <w:pPr>
      <w:spacing w:before="50" w:after="50"/>
    </w:pPr>
    <w:rPr>
      <w:szCs w:val="24"/>
    </w:rPr>
  </w:style>
  <w:style w:type="paragraph" w:customStyle="1" w:styleId="NoteText">
    <w:name w:val="NoteText"/>
    <w:basedOn w:val="Notelist"/>
    <w:autoRedefine/>
    <w:qFormat/>
    <w:rsid w:val="00C003B7"/>
    <w:pPr>
      <w:numPr>
        <w:numId w:val="0"/>
      </w:numPr>
      <w:ind w:left="1701"/>
    </w:pPr>
  </w:style>
  <w:style w:type="paragraph" w:customStyle="1" w:styleId="FigureCR">
    <w:name w:val="FigureCR"/>
    <w:basedOn w:val="FigureC"/>
    <w:qFormat/>
    <w:rsid w:val="004179C4"/>
    <w:pPr>
      <w:jc w:val="right"/>
    </w:pPr>
    <w:rPr>
      <w:rFonts w:eastAsiaTheme="minorEastAsia"/>
    </w:rPr>
  </w:style>
  <w:style w:type="paragraph" w:customStyle="1" w:styleId="Sub-Note">
    <w:name w:val="Sub-Note"/>
    <w:basedOn w:val="Note"/>
    <w:qFormat/>
    <w:rsid w:val="00D87213"/>
    <w:pPr>
      <w:spacing w:after="0"/>
      <w:ind w:left="2121"/>
    </w:pPr>
    <w:rPr>
      <w:rFonts w:cs="Arial"/>
    </w:rPr>
  </w:style>
  <w:style w:type="paragraph" w:customStyle="1" w:styleId="Sub-NoteText">
    <w:name w:val="Sub-NoteText"/>
    <w:basedOn w:val="NoteText"/>
    <w:qFormat/>
    <w:rsid w:val="00C003B7"/>
    <w:pPr>
      <w:ind w:left="2541" w:hanging="420"/>
    </w:pPr>
  </w:style>
  <w:style w:type="paragraph" w:customStyle="1" w:styleId="Sub-Notelist">
    <w:name w:val="Sub-Notelist"/>
    <w:basedOn w:val="Notelist"/>
    <w:qFormat/>
    <w:rsid w:val="006765F2"/>
    <w:pPr>
      <w:numPr>
        <w:numId w:val="12"/>
      </w:numPr>
    </w:pPr>
  </w:style>
  <w:style w:type="paragraph" w:customStyle="1" w:styleId="sub-bullet">
    <w:name w:val="sub-bullet"/>
    <w:basedOn w:val="Bullet"/>
    <w:qFormat/>
    <w:rsid w:val="00A478EF"/>
    <w:pPr>
      <w:ind w:left="2541"/>
    </w:pPr>
  </w:style>
  <w:style w:type="table" w:customStyle="1" w:styleId="Tableheader1">
    <w:name w:val="Tableheader1"/>
    <w:basedOn w:val="a4"/>
    <w:uiPriority w:val="99"/>
    <w:rsid w:val="00303901"/>
    <w:pPr>
      <w:jc w:val="both"/>
    </w:pPr>
    <w:rPr>
      <w:sz w:val="24"/>
    </w:rPr>
    <w:tblPr>
      <w:jc w:val="right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right"/>
    </w:trPr>
    <w:tcPr>
      <w:vAlign w:val="center"/>
    </w:tcPr>
  </w:style>
  <w:style w:type="table" w:customStyle="1" w:styleId="Tableheader2">
    <w:name w:val="Tableheader2"/>
    <w:basedOn w:val="a4"/>
    <w:uiPriority w:val="99"/>
    <w:rsid w:val="00850C43"/>
    <w:pPr>
      <w:jc w:val="both"/>
    </w:pPr>
    <w:rPr>
      <w:sz w:val="24"/>
      <w:szCs w:val="22"/>
    </w:rPr>
    <w:tblPr>
      <w:jc w:val="right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right"/>
    </w:trPr>
    <w:tcPr>
      <w:vAlign w:val="center"/>
    </w:tcPr>
  </w:style>
  <w:style w:type="paragraph" w:customStyle="1" w:styleId="tablebullet">
    <w:name w:val="tablebullet"/>
    <w:basedOn w:val="Tabletext"/>
    <w:qFormat/>
    <w:rsid w:val="009F5C5A"/>
    <w:pPr>
      <w:numPr>
        <w:numId w:val="13"/>
      </w:numPr>
    </w:pPr>
  </w:style>
  <w:style w:type="paragraph" w:styleId="afa">
    <w:name w:val="Revision"/>
    <w:hidden/>
    <w:uiPriority w:val="99"/>
    <w:semiHidden/>
    <w:rsid w:val="00EC4475"/>
    <w:rPr>
      <w:rFonts w:ascii="Arial" w:hAnsi="Arial"/>
      <w:sz w:val="24"/>
    </w:rPr>
  </w:style>
  <w:style w:type="paragraph" w:styleId="afb">
    <w:name w:val="Body Text"/>
    <w:basedOn w:val="a2"/>
    <w:link w:val="Char7"/>
    <w:rsid w:val="0044605B"/>
    <w:pPr>
      <w:autoSpaceDE w:val="0"/>
      <w:autoSpaceDN w:val="0"/>
      <w:spacing w:before="0" w:after="0"/>
      <w:ind w:left="0" w:firstLineChars="0" w:firstLine="0"/>
    </w:pPr>
    <w:rPr>
      <w:rFonts w:ascii="宋体" w:eastAsia="宋体" w:hAnsi="宋体" w:cs="宋体"/>
      <w:kern w:val="0"/>
      <w:sz w:val="21"/>
      <w:lang w:eastAsia="en-US"/>
    </w:rPr>
  </w:style>
  <w:style w:type="character" w:customStyle="1" w:styleId="Char7">
    <w:name w:val="正文文本 Char"/>
    <w:basedOn w:val="a3"/>
    <w:link w:val="afb"/>
    <w:rsid w:val="0044605B"/>
    <w:rPr>
      <w:rFonts w:ascii="宋体" w:eastAsia="宋体" w:hAnsi="宋体" w:cs="宋体"/>
      <w:kern w:val="0"/>
      <w:lang w:eastAsia="en-US"/>
    </w:rPr>
  </w:style>
  <w:style w:type="paragraph" w:customStyle="1" w:styleId="14">
    <w:name w:val="列出段落1"/>
    <w:basedOn w:val="a2"/>
    <w:rsid w:val="0044605B"/>
    <w:pPr>
      <w:autoSpaceDE w:val="0"/>
      <w:autoSpaceDN w:val="0"/>
      <w:spacing w:before="0" w:after="0"/>
      <w:ind w:left="580" w:firstLineChars="0" w:hanging="420"/>
    </w:pPr>
    <w:rPr>
      <w:rFonts w:ascii="宋体" w:eastAsia="宋体" w:hAnsi="宋体" w:cs="宋体"/>
      <w:kern w:val="0"/>
      <w:sz w:val="22"/>
      <w:szCs w:val="22"/>
      <w:lang w:eastAsia="en-US"/>
    </w:rPr>
  </w:style>
  <w:style w:type="paragraph" w:customStyle="1" w:styleId="TableParagraph">
    <w:name w:val="Table Paragraph"/>
    <w:basedOn w:val="a2"/>
    <w:rsid w:val="0044605B"/>
    <w:pPr>
      <w:autoSpaceDE w:val="0"/>
      <w:autoSpaceDN w:val="0"/>
      <w:spacing w:before="0" w:after="0"/>
      <w:ind w:left="107" w:firstLineChars="0" w:firstLine="0"/>
    </w:pPr>
    <w:rPr>
      <w:rFonts w:eastAsia="宋体" w:cs="Arial"/>
      <w:kern w:val="0"/>
      <w:sz w:val="22"/>
      <w:szCs w:val="22"/>
      <w:lang w:eastAsia="en-US"/>
    </w:rPr>
  </w:style>
  <w:style w:type="paragraph" w:customStyle="1" w:styleId="TOC1">
    <w:name w:val="TOC 标题1"/>
    <w:basedOn w:val="1"/>
    <w:next w:val="a2"/>
    <w:rsid w:val="0044605B"/>
    <w:pPr>
      <w:pageBreakBefore w:val="0"/>
      <w:widowControl/>
      <w:numPr>
        <w:numId w:val="0"/>
      </w:numPr>
      <w:spacing w:before="240" w:after="0" w:line="259" w:lineRule="auto"/>
      <w:jc w:val="left"/>
      <w:outlineLvl w:val="9"/>
    </w:pPr>
    <w:rPr>
      <w:rFonts w:ascii="等线 Light" w:eastAsia="等线 Light" w:hAnsi="等线 Light" w:cs="Times New Roman"/>
      <w:b w:val="0"/>
      <w:bCs w:val="0"/>
      <w:color w:val="2F5496"/>
      <w:kern w:val="0"/>
      <w:sz w:val="32"/>
      <w:szCs w:val="32"/>
    </w:rPr>
  </w:style>
  <w:style w:type="character" w:styleId="afc">
    <w:name w:val="Strong"/>
    <w:qFormat/>
    <w:rsid w:val="0044605B"/>
    <w:rPr>
      <w:rFonts w:cs="Times New Roman"/>
      <w:b/>
      <w:bCs/>
    </w:rPr>
  </w:style>
  <w:style w:type="character" w:customStyle="1" w:styleId="15">
    <w:name w:val="明显强调1"/>
    <w:rsid w:val="0044605B"/>
    <w:rPr>
      <w:rFonts w:cs="Times New Roman"/>
      <w:i/>
      <w:iCs/>
      <w:color w:val="4472C4"/>
    </w:rPr>
  </w:style>
  <w:style w:type="character" w:customStyle="1" w:styleId="16">
    <w:name w:val="未处理的提及1"/>
    <w:semiHidden/>
    <w:rsid w:val="0044605B"/>
    <w:rPr>
      <w:rFonts w:cs="Times New Roman"/>
      <w:color w:val="605E5C"/>
      <w:shd w:val="clear" w:color="auto" w:fill="E1DFDD"/>
    </w:rPr>
  </w:style>
  <w:style w:type="character" w:customStyle="1" w:styleId="fontstyle01">
    <w:name w:val="fontstyle01"/>
    <w:rsid w:val="0044605B"/>
    <w:rPr>
      <w:rFonts w:ascii="黑体" w:eastAsia="黑体" w:hAnsi="黑体" w:cs="Times New Roman"/>
      <w:color w:val="000000"/>
      <w:sz w:val="24"/>
      <w:szCs w:val="24"/>
    </w:rPr>
  </w:style>
  <w:style w:type="character" w:customStyle="1" w:styleId="fontstyle11">
    <w:name w:val="fontstyle11"/>
    <w:rsid w:val="0044605B"/>
    <w:rPr>
      <w:rFonts w:ascii="Arial" w:hAnsi="Arial" w:cs="Arial"/>
      <w:b/>
      <w:bCs/>
      <w:color w:val="000000"/>
      <w:sz w:val="24"/>
      <w:szCs w:val="24"/>
    </w:rPr>
  </w:style>
  <w:style w:type="character" w:customStyle="1" w:styleId="fontstyle31">
    <w:name w:val="fontstyle31"/>
    <w:rsid w:val="0044605B"/>
    <w:rPr>
      <w:rFonts w:ascii="宋体" w:eastAsia="宋体" w:hAnsi="宋体" w:cs="Times New Roman"/>
      <w:color w:val="000000"/>
      <w:sz w:val="24"/>
      <w:szCs w:val="24"/>
    </w:rPr>
  </w:style>
  <w:style w:type="character" w:customStyle="1" w:styleId="fontstyle21">
    <w:name w:val="fontstyle21"/>
    <w:rsid w:val="0044605B"/>
    <w:rPr>
      <w:rFonts w:ascii="Arial" w:hAnsi="Arial" w:cs="Arial"/>
      <w:color w:val="000000"/>
      <w:sz w:val="24"/>
      <w:szCs w:val="24"/>
    </w:rPr>
  </w:style>
  <w:style w:type="character" w:styleId="afd">
    <w:name w:val="page number"/>
    <w:basedOn w:val="a3"/>
    <w:rsid w:val="0044605B"/>
  </w:style>
  <w:style w:type="table" w:customStyle="1" w:styleId="ListTable3Accent3">
    <w:name w:val="List Table 3 Accent 3"/>
    <w:basedOn w:val="a4"/>
    <w:uiPriority w:val="48"/>
    <w:rsid w:val="0044605B"/>
    <w:rPr>
      <w:rFonts w:ascii="等线" w:eastAsia="等线" w:hAnsi="等线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A5A5A5"/>
        <w:left w:val="single" w:sz="4" w:space="0" w:color="A5A5A5"/>
        <w:bottom w:val="single" w:sz="4" w:space="0" w:color="A5A5A5"/>
        <w:right w:val="single" w:sz="4" w:space="0" w:color="A5A5A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A5A5A5"/>
          <w:right w:val="single" w:sz="4" w:space="0" w:color="A5A5A5"/>
        </w:tcBorders>
      </w:tcPr>
    </w:tblStylePr>
    <w:tblStylePr w:type="band1Horz">
      <w:tblPr/>
      <w:tcPr>
        <w:tcBorders>
          <w:top w:val="single" w:sz="4" w:space="0" w:color="A5A5A5"/>
          <w:bottom w:val="single" w:sz="4" w:space="0" w:color="A5A5A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/>
          <w:left w:val="nil"/>
        </w:tcBorders>
      </w:tcPr>
    </w:tblStylePr>
    <w:tblStylePr w:type="swCell">
      <w:tblPr/>
      <w:tcPr>
        <w:tcBorders>
          <w:top w:val="double" w:sz="4" w:space="0" w:color="A5A5A5"/>
          <w:right w:val="nil"/>
        </w:tcBorders>
      </w:tcPr>
    </w:tblStylePr>
  </w:style>
  <w:style w:type="table" w:customStyle="1" w:styleId="GridTable4Accent2">
    <w:name w:val="Grid Table 4 Accent 2"/>
    <w:basedOn w:val="a4"/>
    <w:uiPriority w:val="49"/>
    <w:rsid w:val="0044605B"/>
    <w:rPr>
      <w:rFonts w:ascii="等线" w:eastAsia="等线" w:hAnsi="等线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styleId="afe">
    <w:name w:val="Placeholder Text"/>
    <w:basedOn w:val="a3"/>
    <w:uiPriority w:val="99"/>
    <w:semiHidden/>
    <w:rsid w:val="0044605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26" Type="http://schemas.openxmlformats.org/officeDocument/2006/relationships/image" Target="media/image3.png"/><Relationship Id="rId39" Type="http://schemas.openxmlformats.org/officeDocument/2006/relationships/image" Target="media/image14.emf"/><Relationship Id="rId21" Type="http://schemas.openxmlformats.org/officeDocument/2006/relationships/hyperlink" Target="http://cdn.gowinsemi.com.cn/UG863.pdf" TargetMode="External"/><Relationship Id="rId34" Type="http://schemas.openxmlformats.org/officeDocument/2006/relationships/image" Target="media/image9.png"/><Relationship Id="rId42" Type="http://schemas.openxmlformats.org/officeDocument/2006/relationships/package" Target="embeddings/Microsoft_Visio___4.vsdx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hyperlink" Target="http://cdn.gowinsemi.com.cn/RN933.pdf" TargetMode="External"/><Relationship Id="rId68" Type="http://schemas.openxmlformats.org/officeDocument/2006/relationships/footer" Target="footer6.xml"/><Relationship Id="rId7" Type="http://schemas.openxmlformats.org/officeDocument/2006/relationships/footnotes" Target="footnotes.xml"/><Relationship Id="rId71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5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hyperlink" Target="http://cdn.gowinsemi.com.cn/SUG100.pdf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package" Target="embeddings/Microsoft_Visio___3.vsdx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hyperlink" Target="http://cdn.gowinsemi.com.cn/IPUG930.pdf" TargetMode="External"/><Relationship Id="rId66" Type="http://schemas.openxmlformats.org/officeDocument/2006/relationships/header" Target="header6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hyperlink" Target="http://cdn.gowinsemi.com.cn/UG290.pdf" TargetMode="External"/><Relationship Id="rId28" Type="http://schemas.openxmlformats.org/officeDocument/2006/relationships/package" Target="embeddings/Microsoft_Visio___1.vsdx"/><Relationship Id="rId36" Type="http://schemas.openxmlformats.org/officeDocument/2006/relationships/image" Target="media/image11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61" Type="http://schemas.openxmlformats.org/officeDocument/2006/relationships/hyperlink" Target="http://cdn.gowinsemi.com.cn/IPUG928.pdf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://www.gowinsemi.com.cn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hyperlink" Target="http://cdn.gowinsemi.com.cn/IPUG932.pdf" TargetMode="External"/><Relationship Id="rId65" Type="http://schemas.openxmlformats.org/officeDocument/2006/relationships/footer" Target="footer5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footer" Target="footer2.xml"/><Relationship Id="rId22" Type="http://schemas.openxmlformats.org/officeDocument/2006/relationships/hyperlink" Target="http://cdn.gowinsemi.com.cn/UG864.pdf" TargetMode="External"/><Relationship Id="rId27" Type="http://schemas.openxmlformats.org/officeDocument/2006/relationships/image" Target="media/image4.emf"/><Relationship Id="rId30" Type="http://schemas.openxmlformats.org/officeDocument/2006/relationships/package" Target="embeddings/Microsoft_Visio___2.vsdx"/><Relationship Id="rId35" Type="http://schemas.openxmlformats.org/officeDocument/2006/relationships/image" Target="media/image10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header" Target="header5.xml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microsoft.com/office/2011/relationships/commentsExtended" Target="commentsExtended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hyperlink" Target="https://space.bilibili.com/507416742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19.png"/><Relationship Id="rId59" Type="http://schemas.openxmlformats.org/officeDocument/2006/relationships/hyperlink" Target="http://cdn.gowinsemi.com.cn/IPUG931.pdf" TargetMode="External"/><Relationship Id="rId67" Type="http://schemas.openxmlformats.org/officeDocument/2006/relationships/header" Target="header7.xml"/><Relationship Id="rId20" Type="http://schemas.openxmlformats.org/officeDocument/2006/relationships/hyperlink" Target="http://cdn.gowinsemi.com.cn/DS861.pdf" TargetMode="External"/><Relationship Id="rId41" Type="http://schemas.openxmlformats.org/officeDocument/2006/relationships/image" Target="media/image15.emf"/><Relationship Id="rId54" Type="http://schemas.openxmlformats.org/officeDocument/2006/relationships/image" Target="media/image27.png"/><Relationship Id="rId62" Type="http://schemas.openxmlformats.org/officeDocument/2006/relationships/hyperlink" Target="http://cdn.gowinsemi.com.cn/IPUG929.pdf" TargetMode="External"/><Relationship Id="rId7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temp\TechPubStyle_v1.4-2016909\ManualStyle2010-CHM%20-%20GW2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534C65-93E3-4ACD-A194-54AA2B488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ManualStyle2010-CHM - GW2</Template>
  <TotalTime>1487</TotalTime>
  <Pages>34</Pages>
  <Words>2524</Words>
  <Characters>14389</Characters>
  <Application>Microsoft Office Word</Application>
  <DocSecurity>0</DocSecurity>
  <Lines>119</Lines>
  <Paragraphs>33</Paragraphs>
  <ScaleCrop>false</ScaleCrop>
  <Company>Microsoft</Company>
  <LinksUpToDate>false</LinksUpToDate>
  <CharactersWithSpaces>16880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MiniStar nano Experiment Kit</dc:title>
  <dc:subject>用户手册</dc:subject>
  <dc:creator>swqa001</dc:creator>
  <cp:keywords>DBUG409-1.0</cp:keywords>
  <cp:lastModifiedBy>yuqing</cp:lastModifiedBy>
  <cp:revision>47</cp:revision>
  <cp:lastPrinted>2021-08-02T01:55:00Z</cp:lastPrinted>
  <dcterms:created xsi:type="dcterms:W3CDTF">2022-04-18T02:25:00Z</dcterms:created>
  <dcterms:modified xsi:type="dcterms:W3CDTF">2022-04-25T09:12:00Z</dcterms:modified>
</cp:coreProperties>
</file>